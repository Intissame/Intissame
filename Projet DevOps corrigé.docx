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heme="minorEastAsia" w:hAnsi="Times New Roman" w:cs="Times New Roman"/>
          <w:color w:val="5B9BD5" w:themeColor="accent1"/>
          <w:sz w:val="26"/>
          <w:szCs w:val="26"/>
          <w:lang w:val="fr-FR" w:eastAsia="fr-FR"/>
        </w:rPr>
        <w:id w:val="-203092187"/>
        <w:docPartObj>
          <w:docPartGallery w:val="Cover Pages"/>
          <w:docPartUnique/>
        </w:docPartObj>
      </w:sdtPr>
      <w:sdtContent>
        <w:p w14:paraId="3D14E02C" w14:textId="77777777" w:rsidR="002344BC" w:rsidRPr="00C61721" w:rsidRDefault="002344BC" w:rsidP="00C61721">
          <w:pPr>
            <w:jc w:val="both"/>
            <w:rPr>
              <w:rFonts w:ascii="Times New Roman" w:eastAsiaTheme="minorEastAsia" w:hAnsi="Times New Roman" w:cs="Times New Roman"/>
              <w:color w:val="5B9BD5" w:themeColor="accent1"/>
              <w:sz w:val="26"/>
              <w:szCs w:val="26"/>
              <w:lang w:val="fr-FR" w:eastAsia="fr-FR"/>
            </w:rPr>
          </w:pPr>
          <w:r w:rsidRPr="00C61721">
            <w:rPr>
              <w:rFonts w:ascii="Times New Roman" w:hAnsi="Times New Roman" w:cs="Times New Roman"/>
              <w:b/>
              <w:noProof/>
              <w:color w:val="000000" w:themeColor="text1"/>
              <w:sz w:val="26"/>
              <w:szCs w:val="26"/>
              <w:lang w:val="fr-FR" w:eastAsia="fr-FR"/>
            </w:rPr>
            <mc:AlternateContent>
              <mc:Choice Requires="wps">
                <w:drawing>
                  <wp:anchor distT="0" distB="0" distL="114300" distR="114300" simplePos="0" relativeHeight="251665408" behindDoc="0" locked="0" layoutInCell="1" allowOverlap="1" wp14:anchorId="6D2B763F" wp14:editId="56D408EB">
                    <wp:simplePos x="0" y="0"/>
                    <wp:positionH relativeFrom="page">
                      <wp:align>center</wp:align>
                    </wp:positionH>
                    <wp:positionV relativeFrom="page">
                      <wp:align>center</wp:align>
                    </wp:positionV>
                    <wp:extent cx="1712890" cy="3840480"/>
                    <wp:effectExtent l="0" t="0" r="1270" b="0"/>
                    <wp:wrapNone/>
                    <wp:docPr id="138" name="Zone de texte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3681"/>
                                </w:tblGrid>
                                <w:tr w:rsidR="002344BC" w14:paraId="5F8277A5" w14:textId="77777777">
                                  <w:trPr>
                                    <w:jc w:val="center"/>
                                  </w:trPr>
                                  <w:tc>
                                    <w:tcPr>
                                      <w:tcW w:w="2568" w:type="pct"/>
                                      <w:vAlign w:val="center"/>
                                    </w:tcPr>
                                    <w:p w14:paraId="64FD3FA8" w14:textId="77777777" w:rsidR="002344BC" w:rsidRDefault="002344BC">
                                      <w:pPr>
                                        <w:jc w:val="right"/>
                                      </w:pPr>
                                      <w:r>
                                        <w:rPr>
                                          <w:noProof/>
                                          <w:lang w:val="fr-FR" w:eastAsia="fr-FR"/>
                                        </w:rPr>
                                        <w:drawing>
                                          <wp:inline distT="0" distB="0" distL="0" distR="0" wp14:anchorId="58FE7250" wp14:editId="63A61327">
                                            <wp:extent cx="3065006" cy="3831336"/>
                                            <wp:effectExtent l="0" t="0" r="2540" b="0"/>
                                            <wp:docPr id="139" name="Image 39" descr="Image illustrant une route sinueuse et des arbres" title="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ED7D31" w:themeColor="accent2"/>
                                          <w:sz w:val="72"/>
                                          <w:szCs w:val="72"/>
                                        </w:rPr>
                                        <w:alias w:val="Titre"/>
                                        <w:tag w:val=""/>
                                        <w:id w:val="-438379639"/>
                                        <w:dataBinding w:prefixMappings="xmlns:ns0='http://purl.org/dc/elements/1.1/' xmlns:ns1='http://schemas.openxmlformats.org/package/2006/metadata/core-properties' " w:xpath="/ns1:coreProperties[1]/ns0:title[1]" w:storeItemID="{6C3C8BC8-F283-45AE-878A-BAB7291924A1}"/>
                                        <w:text/>
                                      </w:sdtPr>
                                      <w:sdtContent>
                                        <w:p w14:paraId="627FFD93" w14:textId="77777777" w:rsidR="002344BC" w:rsidRPr="002344BC" w:rsidRDefault="002344BC" w:rsidP="002344BC">
                                          <w:pPr>
                                            <w:pStyle w:val="Sansinterligne"/>
                                            <w:spacing w:line="312" w:lineRule="auto"/>
                                            <w:jc w:val="center"/>
                                            <w:rPr>
                                              <w:caps/>
                                              <w:color w:val="ED7D31" w:themeColor="accent2"/>
                                              <w:sz w:val="72"/>
                                              <w:szCs w:val="72"/>
                                            </w:rPr>
                                          </w:pPr>
                                          <w:r w:rsidRPr="002344BC">
                                            <w:rPr>
                                              <w:caps/>
                                              <w:color w:val="ED7D31" w:themeColor="accent2"/>
                                              <w:sz w:val="72"/>
                                              <w:szCs w:val="72"/>
                                            </w:rPr>
                                            <w:t>Master RESEAU             SECURITE   INFORMATIQUE</w:t>
                                          </w:r>
                                        </w:p>
                                      </w:sdtContent>
                                    </w:sdt>
                                    <w:sdt>
                                      <w:sdtPr>
                                        <w:rPr>
                                          <w:color w:val="000000" w:themeColor="text1"/>
                                          <w:sz w:val="52"/>
                                          <w:szCs w:val="52"/>
                                          <w:lang w:val="fr-FR"/>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32FDFAB" w14:textId="77777777" w:rsidR="002344BC" w:rsidRPr="00C61721" w:rsidRDefault="002344BC">
                                          <w:pPr>
                                            <w:jc w:val="right"/>
                                            <w:rPr>
                                              <w:sz w:val="24"/>
                                              <w:szCs w:val="24"/>
                                              <w:lang w:val="fr-FR"/>
                                            </w:rPr>
                                          </w:pPr>
                                          <w:r w:rsidRPr="00C61721">
                                            <w:rPr>
                                              <w:color w:val="000000" w:themeColor="text1"/>
                                              <w:sz w:val="52"/>
                                              <w:szCs w:val="52"/>
                                              <w:lang w:val="fr-FR"/>
                                            </w:rPr>
                                            <w:t>Projet DevOps</w:t>
                                          </w:r>
                                        </w:p>
                                      </w:sdtContent>
                                    </w:sdt>
                                  </w:tc>
                                  <w:tc>
                                    <w:tcPr>
                                      <w:tcW w:w="2432" w:type="pct"/>
                                      <w:vAlign w:val="center"/>
                                    </w:tcPr>
                                    <w:p w14:paraId="3EA49935" w14:textId="77777777" w:rsidR="002344BC" w:rsidRPr="002344BC" w:rsidRDefault="002344BC">
                                      <w:pPr>
                                        <w:pStyle w:val="Sansinterligne"/>
                                        <w:rPr>
                                          <w:rFonts w:ascii="Algerian" w:hAnsi="Algerian"/>
                                          <w:caps/>
                                          <w:color w:val="ED7D31" w:themeColor="accent2"/>
                                          <w:sz w:val="56"/>
                                          <w:szCs w:val="56"/>
                                        </w:rPr>
                                      </w:pPr>
                                      <w:r w:rsidRPr="002344BC">
                                        <w:rPr>
                                          <w:rFonts w:ascii="Algerian" w:hAnsi="Algerian"/>
                                          <w:caps/>
                                          <w:color w:val="ED7D31" w:themeColor="accent2"/>
                                          <w:sz w:val="56"/>
                                          <w:szCs w:val="56"/>
                                        </w:rPr>
                                        <w:t>thème</w:t>
                                      </w:r>
                                    </w:p>
                                    <w:sdt>
                                      <w:sdtPr>
                                        <w:rPr>
                                          <w:rFonts w:ascii="Roboto-Regular" w:hAnsi="Roboto-Regular" w:cs="Roboto-Regular"/>
                                          <w:color w:val="666666"/>
                                          <w:sz w:val="48"/>
                                          <w:szCs w:val="48"/>
                                          <w:lang w:val="fr-GN"/>
                                        </w:rPr>
                                        <w:alias w:val="Résumé"/>
                                        <w:tag w:val=""/>
                                        <w:id w:val="-2036181933"/>
                                        <w:dataBinding w:prefixMappings="xmlns:ns0='http://schemas.microsoft.com/office/2006/coverPageProps' " w:xpath="/ns0:CoverPageProperties[1]/ns0:Abstract[1]" w:storeItemID="{55AF091B-3C7A-41E3-B477-F2FDAA23CFDA}"/>
                                        <w:text/>
                                      </w:sdtPr>
                                      <w:sdtContent>
                                        <w:p w14:paraId="4B966A48" w14:textId="77777777" w:rsidR="002344BC" w:rsidRPr="00C61721" w:rsidRDefault="00AC34DD" w:rsidP="00AC34DD">
                                          <w:pPr>
                                            <w:rPr>
                                              <w:color w:val="000000" w:themeColor="text1"/>
                                              <w:sz w:val="48"/>
                                              <w:szCs w:val="48"/>
                                              <w:lang w:val="fr-FR"/>
                                            </w:rPr>
                                          </w:pPr>
                                          <w:r w:rsidRPr="00AC34DD">
                                            <w:rPr>
                                              <w:rFonts w:ascii="Roboto-Regular" w:hAnsi="Roboto-Regular" w:cs="Roboto-Regular"/>
                                              <w:color w:val="666666"/>
                                              <w:sz w:val="48"/>
                                              <w:szCs w:val="48"/>
                                              <w:lang w:val="fr-GN"/>
                                            </w:rPr>
                                            <w:t>Docker et Apache2 en tant que proxy pour le déploiement et la gestion d'applications web</w:t>
                                          </w:r>
                                        </w:p>
                                      </w:sdtContent>
                                    </w:sdt>
                                    <w:sdt>
                                      <w:sdtPr>
                                        <w:rPr>
                                          <w:color w:val="ED7D31" w:themeColor="accent2"/>
                                          <w:sz w:val="44"/>
                                          <w:szCs w:val="44"/>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Content>
                                        <w:p w14:paraId="647838CD" w14:textId="77777777" w:rsidR="002344BC" w:rsidRPr="00AC34DD" w:rsidRDefault="007D01AA">
                                          <w:pPr>
                                            <w:pStyle w:val="Sansinterligne"/>
                                            <w:rPr>
                                              <w:color w:val="ED7D31" w:themeColor="accent2"/>
                                              <w:sz w:val="44"/>
                                              <w:szCs w:val="44"/>
                                            </w:rPr>
                                          </w:pPr>
                                          <w:r>
                                            <w:rPr>
                                              <w:color w:val="ED7D31" w:themeColor="accent2"/>
                                              <w:sz w:val="44"/>
                                              <w:szCs w:val="44"/>
                                            </w:rPr>
                                            <w:t>Université Nongo Conakry</w:t>
                                          </w:r>
                                        </w:p>
                                      </w:sdtContent>
                                    </w:sdt>
                                    <w:p w14:paraId="7327F8D8" w14:textId="77777777" w:rsidR="002344BC" w:rsidRDefault="00000000">
                                      <w:pPr>
                                        <w:pStyle w:val="Sansinterligne"/>
                                      </w:pPr>
                                      <w:sdt>
                                        <w:sdtPr>
                                          <w:rPr>
                                            <w:color w:val="5B9BD5" w:themeColor="accent1"/>
                                            <w:sz w:val="56"/>
                                            <w:szCs w:val="56"/>
                                          </w:rPr>
                                          <w:alias w:val="Cours"/>
                                          <w:tag w:val="Cours"/>
                                          <w:id w:val="-710501431"/>
                                          <w:dataBinding w:prefixMappings="xmlns:ns0='http://purl.org/dc/elements/1.1/' xmlns:ns1='http://schemas.openxmlformats.org/package/2006/metadata/core-properties' " w:xpath="/ns1:coreProperties[1]/ns1:category[1]" w:storeItemID="{6C3C8BC8-F283-45AE-878A-BAB7291924A1}"/>
                                          <w:text/>
                                        </w:sdtPr>
                                        <w:sdtContent>
                                          <w:r w:rsidR="00AC34DD" w:rsidRPr="00AC34DD">
                                            <w:rPr>
                                              <w:color w:val="5B9BD5" w:themeColor="accent1"/>
                                              <w:sz w:val="56"/>
                                              <w:szCs w:val="56"/>
                                            </w:rPr>
                                            <w:t>Groupe 05</w:t>
                                          </w:r>
                                        </w:sdtContent>
                                      </w:sdt>
                                    </w:p>
                                  </w:tc>
                                </w:tr>
                              </w:tbl>
                              <w:p w14:paraId="2B34D47A" w14:textId="77777777" w:rsidR="002344BC" w:rsidRDefault="002344B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D2B763F" id="_x0000_t202" coordsize="21600,21600" o:spt="202" path="m,l,21600r21600,l21600,xe">
                    <v:stroke joinstyle="miter"/>
                    <v:path gradientshapeok="t" o:connecttype="rect"/>
                  </v:shapetype>
                  <v:shape id="Zone de texte 40" o:spid="_x0000_s1026" type="#_x0000_t202" style="position:absolute;left:0;text-align:left;margin-left:0;margin-top:0;width:134.85pt;height:302.4pt;z-index:25166540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3681"/>
                          </w:tblGrid>
                          <w:tr w:rsidR="002344BC" w14:paraId="5F8277A5" w14:textId="77777777">
                            <w:trPr>
                              <w:jc w:val="center"/>
                            </w:trPr>
                            <w:tc>
                              <w:tcPr>
                                <w:tcW w:w="2568" w:type="pct"/>
                                <w:vAlign w:val="center"/>
                              </w:tcPr>
                              <w:p w14:paraId="64FD3FA8" w14:textId="77777777" w:rsidR="002344BC" w:rsidRDefault="002344BC">
                                <w:pPr>
                                  <w:jc w:val="right"/>
                                </w:pPr>
                                <w:r>
                                  <w:rPr>
                                    <w:noProof/>
                                    <w:lang w:val="fr-FR" w:eastAsia="fr-FR"/>
                                  </w:rPr>
                                  <w:drawing>
                                    <wp:inline distT="0" distB="0" distL="0" distR="0" wp14:anchorId="58FE7250" wp14:editId="63A61327">
                                      <wp:extent cx="3065006" cy="3831336"/>
                                      <wp:effectExtent l="0" t="0" r="2540" b="0"/>
                                      <wp:docPr id="139" name="Image 39" descr="Image illustrant une route sinueuse et des arbres" title="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ED7D31" w:themeColor="accent2"/>
                                    <w:sz w:val="72"/>
                                    <w:szCs w:val="72"/>
                                  </w:rPr>
                                  <w:alias w:val="Titre"/>
                                  <w:tag w:val=""/>
                                  <w:id w:val="-438379639"/>
                                  <w:dataBinding w:prefixMappings="xmlns:ns0='http://purl.org/dc/elements/1.1/' xmlns:ns1='http://schemas.openxmlformats.org/package/2006/metadata/core-properties' " w:xpath="/ns1:coreProperties[1]/ns0:title[1]" w:storeItemID="{6C3C8BC8-F283-45AE-878A-BAB7291924A1}"/>
                                  <w:text/>
                                </w:sdtPr>
                                <w:sdtContent>
                                  <w:p w14:paraId="627FFD93" w14:textId="77777777" w:rsidR="002344BC" w:rsidRPr="002344BC" w:rsidRDefault="002344BC" w:rsidP="002344BC">
                                    <w:pPr>
                                      <w:pStyle w:val="Sansinterligne"/>
                                      <w:spacing w:line="312" w:lineRule="auto"/>
                                      <w:jc w:val="center"/>
                                      <w:rPr>
                                        <w:caps/>
                                        <w:color w:val="ED7D31" w:themeColor="accent2"/>
                                        <w:sz w:val="72"/>
                                        <w:szCs w:val="72"/>
                                      </w:rPr>
                                    </w:pPr>
                                    <w:r w:rsidRPr="002344BC">
                                      <w:rPr>
                                        <w:caps/>
                                        <w:color w:val="ED7D31" w:themeColor="accent2"/>
                                        <w:sz w:val="72"/>
                                        <w:szCs w:val="72"/>
                                      </w:rPr>
                                      <w:t>Master RESEAU             SECURITE   INFORMATIQUE</w:t>
                                    </w:r>
                                  </w:p>
                                </w:sdtContent>
                              </w:sdt>
                              <w:sdt>
                                <w:sdtPr>
                                  <w:rPr>
                                    <w:color w:val="000000" w:themeColor="text1"/>
                                    <w:sz w:val="52"/>
                                    <w:szCs w:val="52"/>
                                    <w:lang w:val="fr-FR"/>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32FDFAB" w14:textId="77777777" w:rsidR="002344BC" w:rsidRPr="00C61721" w:rsidRDefault="002344BC">
                                    <w:pPr>
                                      <w:jc w:val="right"/>
                                      <w:rPr>
                                        <w:sz w:val="24"/>
                                        <w:szCs w:val="24"/>
                                        <w:lang w:val="fr-FR"/>
                                      </w:rPr>
                                    </w:pPr>
                                    <w:r w:rsidRPr="00C61721">
                                      <w:rPr>
                                        <w:color w:val="000000" w:themeColor="text1"/>
                                        <w:sz w:val="52"/>
                                        <w:szCs w:val="52"/>
                                        <w:lang w:val="fr-FR"/>
                                      </w:rPr>
                                      <w:t>Projet DevOps</w:t>
                                    </w:r>
                                  </w:p>
                                </w:sdtContent>
                              </w:sdt>
                            </w:tc>
                            <w:tc>
                              <w:tcPr>
                                <w:tcW w:w="2432" w:type="pct"/>
                                <w:vAlign w:val="center"/>
                              </w:tcPr>
                              <w:p w14:paraId="3EA49935" w14:textId="77777777" w:rsidR="002344BC" w:rsidRPr="002344BC" w:rsidRDefault="002344BC">
                                <w:pPr>
                                  <w:pStyle w:val="Sansinterligne"/>
                                  <w:rPr>
                                    <w:rFonts w:ascii="Algerian" w:hAnsi="Algerian"/>
                                    <w:caps/>
                                    <w:color w:val="ED7D31" w:themeColor="accent2"/>
                                    <w:sz w:val="56"/>
                                    <w:szCs w:val="56"/>
                                  </w:rPr>
                                </w:pPr>
                                <w:r w:rsidRPr="002344BC">
                                  <w:rPr>
                                    <w:rFonts w:ascii="Algerian" w:hAnsi="Algerian"/>
                                    <w:caps/>
                                    <w:color w:val="ED7D31" w:themeColor="accent2"/>
                                    <w:sz w:val="56"/>
                                    <w:szCs w:val="56"/>
                                  </w:rPr>
                                  <w:t>thème</w:t>
                                </w:r>
                              </w:p>
                              <w:sdt>
                                <w:sdtPr>
                                  <w:rPr>
                                    <w:rFonts w:ascii="Roboto-Regular" w:hAnsi="Roboto-Regular" w:cs="Roboto-Regular"/>
                                    <w:color w:val="666666"/>
                                    <w:sz w:val="48"/>
                                    <w:szCs w:val="48"/>
                                    <w:lang w:val="fr-GN"/>
                                  </w:rPr>
                                  <w:alias w:val="Résumé"/>
                                  <w:tag w:val=""/>
                                  <w:id w:val="-2036181933"/>
                                  <w:dataBinding w:prefixMappings="xmlns:ns0='http://schemas.microsoft.com/office/2006/coverPageProps' " w:xpath="/ns0:CoverPageProperties[1]/ns0:Abstract[1]" w:storeItemID="{55AF091B-3C7A-41E3-B477-F2FDAA23CFDA}"/>
                                  <w:text/>
                                </w:sdtPr>
                                <w:sdtContent>
                                  <w:p w14:paraId="4B966A48" w14:textId="77777777" w:rsidR="002344BC" w:rsidRPr="00C61721" w:rsidRDefault="00AC34DD" w:rsidP="00AC34DD">
                                    <w:pPr>
                                      <w:rPr>
                                        <w:color w:val="000000" w:themeColor="text1"/>
                                        <w:sz w:val="48"/>
                                        <w:szCs w:val="48"/>
                                        <w:lang w:val="fr-FR"/>
                                      </w:rPr>
                                    </w:pPr>
                                    <w:r w:rsidRPr="00AC34DD">
                                      <w:rPr>
                                        <w:rFonts w:ascii="Roboto-Regular" w:hAnsi="Roboto-Regular" w:cs="Roboto-Regular"/>
                                        <w:color w:val="666666"/>
                                        <w:sz w:val="48"/>
                                        <w:szCs w:val="48"/>
                                        <w:lang w:val="fr-GN"/>
                                      </w:rPr>
                                      <w:t>Docker et Apache2 en tant que proxy pour le déploiement et la gestion d'applications web</w:t>
                                    </w:r>
                                  </w:p>
                                </w:sdtContent>
                              </w:sdt>
                              <w:sdt>
                                <w:sdtPr>
                                  <w:rPr>
                                    <w:color w:val="ED7D31" w:themeColor="accent2"/>
                                    <w:sz w:val="44"/>
                                    <w:szCs w:val="44"/>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Content>
                                  <w:p w14:paraId="647838CD" w14:textId="77777777" w:rsidR="002344BC" w:rsidRPr="00AC34DD" w:rsidRDefault="007D01AA">
                                    <w:pPr>
                                      <w:pStyle w:val="Sansinterligne"/>
                                      <w:rPr>
                                        <w:color w:val="ED7D31" w:themeColor="accent2"/>
                                        <w:sz w:val="44"/>
                                        <w:szCs w:val="44"/>
                                      </w:rPr>
                                    </w:pPr>
                                    <w:r>
                                      <w:rPr>
                                        <w:color w:val="ED7D31" w:themeColor="accent2"/>
                                        <w:sz w:val="44"/>
                                        <w:szCs w:val="44"/>
                                      </w:rPr>
                                      <w:t>Université Nongo Conakry</w:t>
                                    </w:r>
                                  </w:p>
                                </w:sdtContent>
                              </w:sdt>
                              <w:p w14:paraId="7327F8D8" w14:textId="77777777" w:rsidR="002344BC" w:rsidRDefault="00000000">
                                <w:pPr>
                                  <w:pStyle w:val="Sansinterligne"/>
                                </w:pPr>
                                <w:sdt>
                                  <w:sdtPr>
                                    <w:rPr>
                                      <w:color w:val="5B9BD5" w:themeColor="accent1"/>
                                      <w:sz w:val="56"/>
                                      <w:szCs w:val="56"/>
                                    </w:rPr>
                                    <w:alias w:val="Cours"/>
                                    <w:tag w:val="Cours"/>
                                    <w:id w:val="-710501431"/>
                                    <w:dataBinding w:prefixMappings="xmlns:ns0='http://purl.org/dc/elements/1.1/' xmlns:ns1='http://schemas.openxmlformats.org/package/2006/metadata/core-properties' " w:xpath="/ns1:coreProperties[1]/ns1:category[1]" w:storeItemID="{6C3C8BC8-F283-45AE-878A-BAB7291924A1}"/>
                                    <w:text/>
                                  </w:sdtPr>
                                  <w:sdtContent>
                                    <w:r w:rsidR="00AC34DD" w:rsidRPr="00AC34DD">
                                      <w:rPr>
                                        <w:color w:val="5B9BD5" w:themeColor="accent1"/>
                                        <w:sz w:val="56"/>
                                        <w:szCs w:val="56"/>
                                      </w:rPr>
                                      <w:t>Groupe 05</w:t>
                                    </w:r>
                                  </w:sdtContent>
                                </w:sdt>
                              </w:p>
                            </w:tc>
                          </w:tr>
                        </w:tbl>
                        <w:p w14:paraId="2B34D47A" w14:textId="77777777" w:rsidR="002344BC" w:rsidRDefault="002344BC"/>
                      </w:txbxContent>
                    </v:textbox>
                    <w10:wrap anchorx="page" anchory="page"/>
                  </v:shape>
                </w:pict>
              </mc:Fallback>
            </mc:AlternateContent>
          </w:r>
          <w:r w:rsidRPr="00C61721">
            <w:rPr>
              <w:rFonts w:ascii="Times New Roman" w:eastAsiaTheme="minorEastAsia" w:hAnsi="Times New Roman" w:cs="Times New Roman"/>
              <w:color w:val="5B9BD5" w:themeColor="accent1"/>
              <w:sz w:val="26"/>
              <w:szCs w:val="26"/>
              <w:lang w:val="fr-FR" w:eastAsia="fr-FR"/>
            </w:rPr>
            <w:br w:type="page"/>
          </w:r>
        </w:p>
      </w:sdtContent>
    </w:sdt>
    <w:sdt>
      <w:sdtPr>
        <w:rPr>
          <w:rFonts w:ascii="Times New Roman" w:eastAsiaTheme="minorEastAsia" w:hAnsi="Times New Roman" w:cs="Times New Roman"/>
          <w:color w:val="auto"/>
          <w:sz w:val="22"/>
          <w:szCs w:val="22"/>
          <w:lang w:val="fr-FR" w:eastAsia="en-US"/>
        </w:rPr>
        <w:id w:val="351311998"/>
        <w:docPartObj>
          <w:docPartGallery w:val="Table of Contents"/>
          <w:docPartUnique/>
        </w:docPartObj>
      </w:sdtPr>
      <w:sdtEndPr>
        <w:rPr>
          <w:rFonts w:eastAsiaTheme="minorHAnsi"/>
        </w:rPr>
      </w:sdtEndPr>
      <w:sdtContent>
        <w:p w14:paraId="64E8C5D5" w14:textId="77777777" w:rsidR="00AC34DD" w:rsidRPr="00C61721" w:rsidRDefault="00AC34DD" w:rsidP="00C61721">
          <w:pPr>
            <w:pStyle w:val="En-ttedetabledesmatires"/>
            <w:jc w:val="both"/>
            <w:rPr>
              <w:rFonts w:ascii="Times New Roman" w:hAnsi="Times New Roman" w:cs="Times New Roman"/>
              <w:lang w:val="fr-FR"/>
            </w:rPr>
          </w:pPr>
        </w:p>
        <w:p w14:paraId="50FA7204" w14:textId="77777777" w:rsidR="00AC34DD" w:rsidRPr="00C61721" w:rsidRDefault="00AC34DD" w:rsidP="00C61721">
          <w:pPr>
            <w:pStyle w:val="En-ttedetabledesmatires"/>
            <w:jc w:val="both"/>
            <w:rPr>
              <w:rFonts w:ascii="Times New Roman" w:hAnsi="Times New Roman" w:cs="Times New Roman"/>
              <w:lang w:val="fr-FR"/>
            </w:rPr>
          </w:pPr>
        </w:p>
        <w:p w14:paraId="32F4E409" w14:textId="77777777" w:rsidR="00AC34DD" w:rsidRPr="00C61721" w:rsidRDefault="00AC34DD" w:rsidP="00C61721">
          <w:pPr>
            <w:pStyle w:val="En-ttedetabledesmatires"/>
            <w:jc w:val="both"/>
            <w:rPr>
              <w:rFonts w:ascii="Times New Roman" w:hAnsi="Times New Roman" w:cs="Times New Roman"/>
              <w:lang w:val="fr-FR"/>
            </w:rPr>
          </w:pPr>
        </w:p>
        <w:p w14:paraId="77DD0C47" w14:textId="77777777" w:rsidR="00AC34DD" w:rsidRPr="00C61721" w:rsidRDefault="00AC34DD" w:rsidP="00C61721">
          <w:pPr>
            <w:pStyle w:val="En-ttedetabledesmatires"/>
            <w:jc w:val="both"/>
            <w:rPr>
              <w:rFonts w:ascii="Times New Roman" w:hAnsi="Times New Roman" w:cs="Times New Roman"/>
              <w:color w:val="ED7D31" w:themeColor="accent2"/>
              <w:sz w:val="56"/>
              <w:szCs w:val="56"/>
            </w:rPr>
          </w:pPr>
          <w:r w:rsidRPr="00C61721">
            <w:rPr>
              <w:rFonts w:ascii="Times New Roman" w:hAnsi="Times New Roman" w:cs="Times New Roman"/>
              <w:color w:val="ED7D31" w:themeColor="accent2"/>
              <w:sz w:val="56"/>
              <w:szCs w:val="56"/>
              <w:lang w:val="fr-FR"/>
            </w:rPr>
            <w:t>Table des matières</w:t>
          </w:r>
        </w:p>
        <w:p w14:paraId="762CE5EB" w14:textId="77777777" w:rsidR="00AC34DD" w:rsidRPr="00C61721" w:rsidRDefault="00BD6696" w:rsidP="00C61721">
          <w:pPr>
            <w:pStyle w:val="TM1"/>
            <w:jc w:val="both"/>
            <w:rPr>
              <w:rFonts w:ascii="Times New Roman" w:hAnsi="Times New Roman"/>
            </w:rPr>
          </w:pPr>
          <w:r w:rsidRPr="00C61721">
            <w:rPr>
              <w:rFonts w:ascii="Times New Roman" w:hAnsi="Times New Roman"/>
              <w:b/>
              <w:bCs/>
            </w:rPr>
            <w:t>CHAPITRE 1</w:t>
          </w:r>
          <w:r w:rsidR="00FB1274" w:rsidRPr="00C61721">
            <w:rPr>
              <w:rFonts w:ascii="Times New Roman" w:hAnsi="Times New Roman"/>
              <w:b/>
              <w:bCs/>
            </w:rPr>
            <w:t xml:space="preserve"> Docker</w:t>
          </w:r>
          <w:r w:rsidR="00AC34DD" w:rsidRPr="00C61721">
            <w:rPr>
              <w:rFonts w:ascii="Times New Roman" w:hAnsi="Times New Roman"/>
            </w:rPr>
            <w:ptab w:relativeTo="margin" w:alignment="right" w:leader="dot"/>
          </w:r>
          <w:r w:rsidR="002B0104" w:rsidRPr="00C61721">
            <w:rPr>
              <w:rFonts w:ascii="Times New Roman" w:hAnsi="Times New Roman"/>
              <w:b/>
              <w:bCs/>
              <w:lang w:val="fr-FR"/>
            </w:rPr>
            <w:t>2</w:t>
          </w:r>
        </w:p>
        <w:p w14:paraId="337D5864" w14:textId="77777777" w:rsidR="00AC34DD" w:rsidRPr="00C61721" w:rsidRDefault="00BD6696" w:rsidP="00C61721">
          <w:pPr>
            <w:pStyle w:val="TM2"/>
            <w:ind w:left="216"/>
            <w:jc w:val="both"/>
            <w:rPr>
              <w:rFonts w:ascii="Times New Roman" w:hAnsi="Times New Roman"/>
            </w:rPr>
          </w:pPr>
          <w:r w:rsidRPr="00C61721">
            <w:rPr>
              <w:rFonts w:ascii="Times New Roman" w:hAnsi="Times New Roman"/>
            </w:rPr>
            <w:t>Historique de Docker</w:t>
          </w:r>
          <w:r w:rsidR="00AC34DD" w:rsidRPr="00C61721">
            <w:rPr>
              <w:rFonts w:ascii="Times New Roman" w:hAnsi="Times New Roman"/>
            </w:rPr>
            <w:ptab w:relativeTo="margin" w:alignment="right" w:leader="dot"/>
          </w:r>
          <w:r w:rsidR="00AC34DD" w:rsidRPr="00C61721">
            <w:rPr>
              <w:rFonts w:ascii="Times New Roman" w:hAnsi="Times New Roman"/>
              <w:lang w:val="fr-FR"/>
            </w:rPr>
            <w:t>2</w:t>
          </w:r>
        </w:p>
        <w:p w14:paraId="6AB4BD15" w14:textId="77777777" w:rsidR="00BD6696" w:rsidRPr="00C61721" w:rsidRDefault="00BD6696" w:rsidP="00C61721">
          <w:pPr>
            <w:pStyle w:val="TM3"/>
            <w:ind w:left="446"/>
            <w:jc w:val="both"/>
            <w:rPr>
              <w:rFonts w:ascii="Times New Roman" w:hAnsi="Times New Roman"/>
              <w:lang w:val="fr-FR"/>
            </w:rPr>
          </w:pPr>
          <w:r w:rsidRPr="00C61721">
            <w:rPr>
              <w:rFonts w:ascii="Times New Roman" w:hAnsi="Times New Roman"/>
            </w:rPr>
            <w:t>L’origine de Docker</w:t>
          </w:r>
          <w:r w:rsidRPr="00C61721">
            <w:rPr>
              <w:rFonts w:ascii="Times New Roman" w:hAnsi="Times New Roman"/>
            </w:rPr>
            <w:ptab w:relativeTo="margin" w:alignment="right" w:leader="dot"/>
          </w:r>
          <w:r w:rsidR="002B0104" w:rsidRPr="00C61721">
            <w:rPr>
              <w:rFonts w:ascii="Times New Roman" w:hAnsi="Times New Roman"/>
              <w:lang w:val="fr-FR"/>
            </w:rPr>
            <w:t>2</w:t>
          </w:r>
        </w:p>
        <w:p w14:paraId="32C6B6C8" w14:textId="77777777" w:rsidR="00BD6696" w:rsidRPr="00C61721" w:rsidRDefault="00BD6696" w:rsidP="00C61721">
          <w:pPr>
            <w:pStyle w:val="TM3"/>
            <w:ind w:left="446"/>
            <w:jc w:val="both"/>
            <w:rPr>
              <w:rFonts w:ascii="Times New Roman" w:hAnsi="Times New Roman"/>
              <w:lang w:val="fr-FR"/>
            </w:rPr>
          </w:pPr>
          <w:r w:rsidRPr="00C61721">
            <w:rPr>
              <w:rFonts w:ascii="Times New Roman" w:hAnsi="Times New Roman"/>
            </w:rPr>
            <w:t>Définition de Docker</w:t>
          </w:r>
          <w:r w:rsidRPr="00C61721">
            <w:rPr>
              <w:rFonts w:ascii="Times New Roman" w:hAnsi="Times New Roman"/>
            </w:rPr>
            <w:ptab w:relativeTo="margin" w:alignment="right" w:leader="dot"/>
          </w:r>
          <w:r w:rsidR="002B0104" w:rsidRPr="00C61721">
            <w:rPr>
              <w:rFonts w:ascii="Times New Roman" w:hAnsi="Times New Roman"/>
              <w:lang w:val="fr-FR"/>
            </w:rPr>
            <w:t>2</w:t>
          </w:r>
        </w:p>
        <w:p w14:paraId="0C5EDC91" w14:textId="77777777" w:rsidR="00BD6696" w:rsidRPr="00C61721" w:rsidRDefault="00BD6696" w:rsidP="00C61721">
          <w:pPr>
            <w:pStyle w:val="TM3"/>
            <w:ind w:left="446"/>
            <w:jc w:val="both"/>
            <w:rPr>
              <w:rFonts w:ascii="Times New Roman" w:hAnsi="Times New Roman"/>
            </w:rPr>
          </w:pPr>
          <w:r w:rsidRPr="00C61721">
            <w:rPr>
              <w:rFonts w:ascii="Times New Roman" w:hAnsi="Times New Roman"/>
              <w:lang w:val="fr-FR"/>
            </w:rPr>
            <w:t xml:space="preserve"> </w:t>
          </w:r>
          <w:r w:rsidRPr="00C61721">
            <w:rPr>
              <w:rFonts w:ascii="Times New Roman" w:hAnsi="Times New Roman"/>
            </w:rPr>
            <w:t>Les trois concept clés de Docker</w:t>
          </w:r>
          <w:r w:rsidRPr="00C61721">
            <w:rPr>
              <w:rFonts w:ascii="Times New Roman" w:hAnsi="Times New Roman"/>
            </w:rPr>
            <w:ptab w:relativeTo="margin" w:alignment="right" w:leader="dot"/>
          </w:r>
          <w:r w:rsidRPr="00C61721">
            <w:rPr>
              <w:rFonts w:ascii="Times New Roman" w:hAnsi="Times New Roman"/>
              <w:lang w:val="fr-FR"/>
            </w:rPr>
            <w:t>3</w:t>
          </w:r>
        </w:p>
        <w:p w14:paraId="2E406C36" w14:textId="77777777" w:rsidR="00BD6696" w:rsidRPr="00C61721" w:rsidRDefault="00FB1274" w:rsidP="00C61721">
          <w:pPr>
            <w:jc w:val="both"/>
            <w:rPr>
              <w:rFonts w:ascii="Times New Roman" w:hAnsi="Times New Roman" w:cs="Times New Roman"/>
              <w:lang w:val="fr-FR" w:eastAsia="fr-GN"/>
            </w:rPr>
          </w:pPr>
          <w:r w:rsidRPr="00C61721">
            <w:rPr>
              <w:rFonts w:ascii="Times New Roman" w:eastAsiaTheme="minorEastAsia" w:hAnsi="Times New Roman" w:cs="Times New Roman"/>
              <w:lang w:val="fr-GN" w:eastAsia="fr-GN"/>
            </w:rPr>
            <w:t xml:space="preserve">        </w:t>
          </w:r>
          <w:r w:rsidR="00A050F5" w:rsidRPr="00C61721">
            <w:rPr>
              <w:rFonts w:ascii="Times New Roman" w:eastAsiaTheme="minorEastAsia" w:hAnsi="Times New Roman" w:cs="Times New Roman"/>
              <w:lang w:val="fr-GN" w:eastAsia="fr-GN"/>
            </w:rPr>
            <w:t xml:space="preserve"> </w:t>
          </w:r>
          <w:r w:rsidR="00BD6696" w:rsidRPr="00C61721">
            <w:rPr>
              <w:rFonts w:ascii="Times New Roman" w:eastAsiaTheme="minorEastAsia" w:hAnsi="Times New Roman" w:cs="Times New Roman"/>
              <w:lang w:val="fr-GN" w:eastAsia="fr-GN"/>
            </w:rPr>
            <w:t>Quelques technologies qui l’ont précédées</w:t>
          </w:r>
          <w:r w:rsidR="00BD6696" w:rsidRPr="00C61721">
            <w:rPr>
              <w:rFonts w:ascii="Times New Roman" w:hAnsi="Times New Roman" w:cs="Times New Roman"/>
              <w:b/>
              <w:bCs/>
              <w:color w:val="000000" w:themeColor="text1"/>
              <w:sz w:val="24"/>
              <w:szCs w:val="24"/>
              <w:lang w:val="fr-FR"/>
            </w:rPr>
            <w:t> </w:t>
          </w:r>
          <w:r w:rsidR="00BD6696" w:rsidRPr="00C61721">
            <w:rPr>
              <w:rFonts w:ascii="Times New Roman" w:hAnsi="Times New Roman" w:cs="Times New Roman"/>
              <w:sz w:val="20"/>
              <w:szCs w:val="20"/>
              <w:lang w:val="fr-FR"/>
            </w:rPr>
            <w:t xml:space="preserve"> </w:t>
          </w:r>
          <w:r w:rsidR="00BD6696" w:rsidRPr="00C61721">
            <w:rPr>
              <w:rFonts w:ascii="Times New Roman" w:hAnsi="Times New Roman" w:cs="Times New Roman"/>
            </w:rPr>
            <w:ptab w:relativeTo="margin" w:alignment="right" w:leader="dot"/>
          </w:r>
          <w:r w:rsidR="002B0104" w:rsidRPr="00C61721">
            <w:rPr>
              <w:rFonts w:ascii="Times New Roman" w:hAnsi="Times New Roman" w:cs="Times New Roman"/>
              <w:lang w:val="fr-FR"/>
            </w:rPr>
            <w:t>4</w:t>
          </w:r>
        </w:p>
        <w:p w14:paraId="78841CAB" w14:textId="77777777" w:rsidR="00AC34DD" w:rsidRPr="00C61721" w:rsidRDefault="00FB1274" w:rsidP="00C61721">
          <w:pPr>
            <w:pStyle w:val="TM1"/>
            <w:jc w:val="both"/>
            <w:rPr>
              <w:rFonts w:ascii="Times New Roman" w:hAnsi="Times New Roman"/>
            </w:rPr>
          </w:pPr>
          <w:r w:rsidRPr="00C61721">
            <w:rPr>
              <w:rFonts w:ascii="Times New Roman" w:hAnsi="Times New Roman"/>
              <w:b/>
              <w:bCs/>
            </w:rPr>
            <w:t>CHAPITRE 2 Docker-Compose</w:t>
          </w:r>
          <w:r w:rsidR="00AC34DD" w:rsidRPr="00C61721">
            <w:rPr>
              <w:rFonts w:ascii="Times New Roman" w:hAnsi="Times New Roman"/>
            </w:rPr>
            <w:ptab w:relativeTo="margin" w:alignment="right" w:leader="dot"/>
          </w:r>
          <w:r w:rsidR="002B0104" w:rsidRPr="00C61721">
            <w:rPr>
              <w:rFonts w:ascii="Times New Roman" w:hAnsi="Times New Roman"/>
              <w:b/>
              <w:bCs/>
              <w:lang w:val="fr-FR"/>
            </w:rPr>
            <w:t>6</w:t>
          </w:r>
        </w:p>
        <w:p w14:paraId="7F4CD024" w14:textId="77777777" w:rsidR="00AC34DD" w:rsidRPr="00C61721" w:rsidRDefault="00A50642" w:rsidP="00C61721">
          <w:pPr>
            <w:pStyle w:val="TM2"/>
            <w:ind w:left="216"/>
            <w:jc w:val="both"/>
            <w:rPr>
              <w:rFonts w:ascii="Times New Roman" w:hAnsi="Times New Roman"/>
            </w:rPr>
          </w:pPr>
          <w:r w:rsidRPr="00C61721">
            <w:rPr>
              <w:rFonts w:ascii="Times New Roman" w:hAnsi="Times New Roman"/>
            </w:rPr>
            <w:t xml:space="preserve">     Fonctionnalité de docker docker-compose</w:t>
          </w:r>
          <w:r w:rsidR="00AC34DD" w:rsidRPr="00C61721">
            <w:rPr>
              <w:rFonts w:ascii="Times New Roman" w:hAnsi="Times New Roman"/>
            </w:rPr>
            <w:ptab w:relativeTo="margin" w:alignment="right" w:leader="dot"/>
          </w:r>
          <w:r w:rsidR="002B0104" w:rsidRPr="00C61721">
            <w:rPr>
              <w:rFonts w:ascii="Times New Roman" w:hAnsi="Times New Roman"/>
              <w:lang w:val="fr-FR"/>
            </w:rPr>
            <w:t>7</w:t>
          </w:r>
        </w:p>
        <w:p w14:paraId="40D9F761" w14:textId="77777777" w:rsidR="00A50642" w:rsidRPr="00C61721" w:rsidRDefault="00A50642" w:rsidP="00C61721">
          <w:pPr>
            <w:pStyle w:val="TM3"/>
            <w:ind w:left="446"/>
            <w:jc w:val="both"/>
            <w:rPr>
              <w:rFonts w:ascii="Times New Roman" w:hAnsi="Times New Roman"/>
              <w:lang w:val="fr-FR"/>
            </w:rPr>
          </w:pPr>
          <w:r w:rsidRPr="00C61721">
            <w:rPr>
              <w:rFonts w:ascii="Times New Roman" w:hAnsi="Times New Roman"/>
            </w:rPr>
            <w:t>Utilité de changement</w:t>
          </w:r>
          <w:r w:rsidR="00AC34DD" w:rsidRPr="00C61721">
            <w:rPr>
              <w:rFonts w:ascii="Times New Roman" w:hAnsi="Times New Roman"/>
            </w:rPr>
            <w:ptab w:relativeTo="margin" w:alignment="right" w:leader="dot"/>
          </w:r>
          <w:r w:rsidR="002B0104" w:rsidRPr="00C61721">
            <w:rPr>
              <w:rFonts w:ascii="Times New Roman" w:hAnsi="Times New Roman"/>
              <w:lang w:val="fr-FR"/>
            </w:rPr>
            <w:t>7</w:t>
          </w:r>
        </w:p>
        <w:p w14:paraId="04F41949" w14:textId="77777777" w:rsidR="00A50642" w:rsidRPr="00C61721" w:rsidRDefault="00C06572" w:rsidP="00C61721">
          <w:pPr>
            <w:pStyle w:val="TM3"/>
            <w:ind w:left="446"/>
            <w:jc w:val="both"/>
            <w:rPr>
              <w:rFonts w:ascii="Times New Roman" w:hAnsi="Times New Roman"/>
            </w:rPr>
          </w:pPr>
          <w:r w:rsidRPr="00C61721">
            <w:rPr>
              <w:rFonts w:ascii="Times New Roman" w:hAnsi="Times New Roman"/>
            </w:rPr>
            <w:t>Sécurité :</w:t>
          </w:r>
          <w:r w:rsidR="00A50642" w:rsidRPr="00C61721">
            <w:rPr>
              <w:rFonts w:ascii="Times New Roman" w:hAnsi="Times New Roman"/>
            </w:rPr>
            <w:t xml:space="preserve"> Docker et Docker-compose</w:t>
          </w:r>
          <w:r w:rsidR="00A50642" w:rsidRPr="00C61721">
            <w:rPr>
              <w:rFonts w:ascii="Times New Roman" w:hAnsi="Times New Roman"/>
            </w:rPr>
            <w:ptab w:relativeTo="margin" w:alignment="right" w:leader="dot"/>
          </w:r>
          <w:r w:rsidR="002B0104" w:rsidRPr="00C61721">
            <w:rPr>
              <w:rFonts w:ascii="Times New Roman" w:hAnsi="Times New Roman"/>
              <w:lang w:val="fr-FR"/>
            </w:rPr>
            <w:t>8</w:t>
          </w:r>
        </w:p>
        <w:p w14:paraId="237ABF37" w14:textId="77777777" w:rsidR="00A50642" w:rsidRPr="00C61721" w:rsidRDefault="00C06572" w:rsidP="00C61721">
          <w:pPr>
            <w:pStyle w:val="TM3"/>
            <w:ind w:left="446"/>
            <w:jc w:val="both"/>
            <w:rPr>
              <w:rFonts w:ascii="Times New Roman" w:hAnsi="Times New Roman"/>
              <w:lang w:val="fr-FR"/>
            </w:rPr>
          </w:pPr>
          <w:r w:rsidRPr="00C61721">
            <w:rPr>
              <w:rFonts w:ascii="Times New Roman" w:hAnsi="Times New Roman"/>
            </w:rPr>
            <w:t>Sécurité des Conteneurs docker</w:t>
          </w:r>
          <w:r w:rsidR="00A50642" w:rsidRPr="00C61721">
            <w:rPr>
              <w:rFonts w:ascii="Times New Roman" w:hAnsi="Times New Roman"/>
            </w:rPr>
            <w:ptab w:relativeTo="margin" w:alignment="right" w:leader="dot"/>
          </w:r>
          <w:r w:rsidR="002B0104" w:rsidRPr="00C61721">
            <w:rPr>
              <w:rFonts w:ascii="Times New Roman" w:hAnsi="Times New Roman"/>
              <w:lang w:val="fr-FR"/>
            </w:rPr>
            <w:t>8</w:t>
          </w:r>
        </w:p>
        <w:p w14:paraId="37067593" w14:textId="77777777" w:rsidR="00C06572" w:rsidRPr="00C61721" w:rsidRDefault="00C06572" w:rsidP="00C61721">
          <w:pPr>
            <w:pStyle w:val="TM3"/>
            <w:ind w:left="446"/>
            <w:jc w:val="both"/>
            <w:rPr>
              <w:rFonts w:ascii="Times New Roman" w:hAnsi="Times New Roman"/>
              <w:lang w:val="fr-FR"/>
            </w:rPr>
          </w:pPr>
          <w:r w:rsidRPr="00C61721">
            <w:rPr>
              <w:rFonts w:ascii="Times New Roman" w:hAnsi="Times New Roman"/>
            </w:rPr>
            <w:t>Inconvéni</w:t>
          </w:r>
          <w:r w:rsidR="00542922" w:rsidRPr="00C61721">
            <w:rPr>
              <w:rFonts w:ascii="Times New Roman" w:hAnsi="Times New Roman"/>
            </w:rPr>
            <w:t>e</w:t>
          </w:r>
          <w:r w:rsidRPr="00C61721">
            <w:rPr>
              <w:rFonts w:ascii="Times New Roman" w:hAnsi="Times New Roman"/>
            </w:rPr>
            <w:t>nt</w:t>
          </w:r>
          <w:r w:rsidR="00542922" w:rsidRPr="00C61721">
            <w:rPr>
              <w:rFonts w:ascii="Times New Roman" w:hAnsi="Times New Roman"/>
            </w:rPr>
            <w:t>s</w:t>
          </w:r>
          <w:r w:rsidRPr="00C61721">
            <w:rPr>
              <w:rFonts w:ascii="Times New Roman" w:hAnsi="Times New Roman"/>
            </w:rPr>
            <w:t xml:space="preserve"> docker</w:t>
          </w:r>
          <w:r w:rsidRPr="00C61721">
            <w:rPr>
              <w:rFonts w:ascii="Times New Roman" w:hAnsi="Times New Roman"/>
            </w:rPr>
            <w:ptab w:relativeTo="margin" w:alignment="right" w:leader="dot"/>
          </w:r>
          <w:r w:rsidR="002B0104" w:rsidRPr="00C61721">
            <w:rPr>
              <w:rFonts w:ascii="Times New Roman" w:hAnsi="Times New Roman"/>
              <w:lang w:val="fr-FR"/>
            </w:rPr>
            <w:t>9</w:t>
          </w:r>
        </w:p>
        <w:p w14:paraId="0DD96504" w14:textId="77777777" w:rsidR="00542922" w:rsidRPr="00C61721" w:rsidRDefault="00542922" w:rsidP="00C61721">
          <w:pPr>
            <w:pStyle w:val="TM1"/>
            <w:jc w:val="both"/>
            <w:rPr>
              <w:rFonts w:ascii="Times New Roman" w:hAnsi="Times New Roman"/>
            </w:rPr>
          </w:pPr>
          <w:r w:rsidRPr="00C61721">
            <w:rPr>
              <w:rFonts w:ascii="Times New Roman" w:hAnsi="Times New Roman"/>
              <w:b/>
              <w:bCs/>
            </w:rPr>
            <w:t>CHAPITRE 3 D</w:t>
          </w:r>
          <w:r w:rsidR="00A3269F" w:rsidRPr="00C61721">
            <w:rPr>
              <w:rFonts w:ascii="Times New Roman" w:hAnsi="Times New Roman"/>
              <w:b/>
              <w:bCs/>
            </w:rPr>
            <w:t>é</w:t>
          </w:r>
          <w:r w:rsidRPr="00C61721">
            <w:rPr>
              <w:rFonts w:ascii="Times New Roman" w:hAnsi="Times New Roman"/>
              <w:b/>
              <w:bCs/>
            </w:rPr>
            <w:t>ploiement</w:t>
          </w:r>
          <w:r w:rsidRPr="00C61721">
            <w:rPr>
              <w:rFonts w:ascii="Times New Roman" w:hAnsi="Times New Roman"/>
            </w:rPr>
            <w:ptab w:relativeTo="margin" w:alignment="right" w:leader="dot"/>
          </w:r>
          <w:r w:rsidR="002B0104" w:rsidRPr="00C61721">
            <w:rPr>
              <w:rFonts w:ascii="Times New Roman" w:hAnsi="Times New Roman"/>
              <w:b/>
              <w:bCs/>
              <w:lang w:val="fr-FR"/>
            </w:rPr>
            <w:t>11</w:t>
          </w:r>
        </w:p>
        <w:p w14:paraId="68051168" w14:textId="77777777" w:rsidR="00A3269F" w:rsidRPr="00C61721" w:rsidRDefault="00A3269F" w:rsidP="00C61721">
          <w:pPr>
            <w:pStyle w:val="TM2"/>
            <w:ind w:left="216"/>
            <w:jc w:val="both"/>
            <w:rPr>
              <w:rFonts w:ascii="Times New Roman" w:hAnsi="Times New Roman"/>
            </w:rPr>
          </w:pPr>
          <w:r w:rsidRPr="00C61721">
            <w:rPr>
              <w:rFonts w:ascii="Times New Roman" w:hAnsi="Times New Roman"/>
              <w:lang w:val="fr-FR"/>
            </w:rPr>
            <w:t xml:space="preserve">     </w:t>
          </w:r>
          <w:r w:rsidRPr="00C61721">
            <w:rPr>
              <w:rFonts w:ascii="Times New Roman" w:hAnsi="Times New Roman"/>
            </w:rPr>
            <w:t xml:space="preserve"> Proxy apache2</w:t>
          </w:r>
          <w:r w:rsidRPr="00C61721">
            <w:rPr>
              <w:rFonts w:ascii="Times New Roman" w:hAnsi="Times New Roman"/>
            </w:rPr>
            <w:ptab w:relativeTo="margin" w:alignment="right" w:leader="dot"/>
          </w:r>
          <w:r w:rsidR="002B0104" w:rsidRPr="00C61721">
            <w:rPr>
              <w:rFonts w:ascii="Times New Roman" w:hAnsi="Times New Roman"/>
              <w:lang w:val="fr-FR"/>
            </w:rPr>
            <w:t>13</w:t>
          </w:r>
        </w:p>
        <w:p w14:paraId="2579C383" w14:textId="77777777" w:rsidR="00542922" w:rsidRPr="00C61721" w:rsidRDefault="00A3269F" w:rsidP="00C61721">
          <w:pPr>
            <w:jc w:val="both"/>
            <w:rPr>
              <w:rFonts w:ascii="Times New Roman" w:hAnsi="Times New Roman" w:cs="Times New Roman"/>
              <w:b/>
              <w:bCs/>
              <w:color w:val="000000" w:themeColor="text1"/>
              <w:sz w:val="28"/>
              <w:szCs w:val="28"/>
              <w:lang w:val="fr-FR"/>
            </w:rPr>
          </w:pPr>
          <w:r w:rsidRPr="00C61721">
            <w:rPr>
              <w:rFonts w:ascii="Times New Roman" w:hAnsi="Times New Roman" w:cs="Times New Roman"/>
              <w:lang w:val="fr-FR" w:eastAsia="fr-GN"/>
            </w:rPr>
            <w:t xml:space="preserve">          </w:t>
          </w:r>
          <w:r w:rsidR="0010295D" w:rsidRPr="00C61721">
            <w:rPr>
              <w:rFonts w:ascii="Times New Roman" w:eastAsiaTheme="minorEastAsia" w:hAnsi="Times New Roman" w:cs="Times New Roman"/>
              <w:lang w:val="fr-GN" w:eastAsia="fr-GN"/>
            </w:rPr>
            <w:t>Le site web construit avec l’image qui fonctionnera sur python :</w:t>
          </w:r>
          <w:r w:rsidR="0010295D" w:rsidRPr="00C61721">
            <w:rPr>
              <w:rFonts w:ascii="Times New Roman" w:hAnsi="Times New Roman" w:cs="Times New Roman"/>
              <w:b/>
              <w:bCs/>
              <w:color w:val="000000" w:themeColor="text1"/>
              <w:sz w:val="28"/>
              <w:szCs w:val="28"/>
              <w:lang w:val="fr-FR"/>
            </w:rPr>
            <w:t xml:space="preserve"> </w:t>
          </w:r>
          <w:r w:rsidRPr="00C61721">
            <w:rPr>
              <w:rFonts w:ascii="Times New Roman" w:hAnsi="Times New Roman" w:cs="Times New Roman"/>
            </w:rPr>
            <w:ptab w:relativeTo="margin" w:alignment="right" w:leader="dot"/>
          </w:r>
          <w:r w:rsidR="001275B0" w:rsidRPr="00C61721">
            <w:rPr>
              <w:rFonts w:ascii="Times New Roman" w:hAnsi="Times New Roman" w:cs="Times New Roman"/>
              <w:lang w:val="fr-FR"/>
            </w:rPr>
            <w:t>18</w:t>
          </w:r>
        </w:p>
        <w:p w14:paraId="4B4E2E50" w14:textId="77777777" w:rsidR="00C06572" w:rsidRPr="00C61721" w:rsidRDefault="00A3269F" w:rsidP="00C61721">
          <w:pPr>
            <w:jc w:val="both"/>
            <w:rPr>
              <w:rFonts w:ascii="Times New Roman" w:hAnsi="Times New Roman" w:cs="Times New Roman"/>
              <w:lang w:val="fr-FR" w:eastAsia="fr-GN"/>
            </w:rPr>
          </w:pPr>
          <w:r w:rsidRPr="00C61721">
            <w:rPr>
              <w:rFonts w:ascii="Times New Roman" w:hAnsi="Times New Roman" w:cs="Times New Roman"/>
              <w:lang w:val="fr-FR" w:eastAsia="fr-GN"/>
            </w:rPr>
            <w:t xml:space="preserve">          </w:t>
          </w:r>
          <w:r w:rsidR="0010295D" w:rsidRPr="00C61721">
            <w:rPr>
              <w:rFonts w:ascii="Times New Roman" w:eastAsiaTheme="minorEastAsia" w:hAnsi="Times New Roman" w:cs="Times New Roman"/>
              <w:lang w:val="fr-GN" w:eastAsia="fr-GN"/>
            </w:rPr>
            <w:t>Un déploiement de Mkdocs avec l’ensemble des éléments construits dans le dockerfile</w:t>
          </w:r>
          <w:r w:rsidR="0010295D" w:rsidRPr="00C61721">
            <w:rPr>
              <w:rFonts w:ascii="Times New Roman" w:hAnsi="Times New Roman" w:cs="Times New Roman"/>
              <w:lang w:val="fr-FR"/>
            </w:rPr>
            <w:t xml:space="preserve"> </w:t>
          </w:r>
          <w:r w:rsidRPr="00C61721">
            <w:rPr>
              <w:rFonts w:ascii="Times New Roman" w:hAnsi="Times New Roman" w:cs="Times New Roman"/>
            </w:rPr>
            <w:ptab w:relativeTo="margin" w:alignment="right" w:leader="dot"/>
          </w:r>
          <w:r w:rsidR="001275B0" w:rsidRPr="00C61721">
            <w:rPr>
              <w:rFonts w:ascii="Times New Roman" w:hAnsi="Times New Roman" w:cs="Times New Roman"/>
              <w:lang w:val="fr-FR"/>
            </w:rPr>
            <w:t>22</w:t>
          </w:r>
        </w:p>
        <w:p w14:paraId="115395F9" w14:textId="77777777" w:rsidR="00433EDA" w:rsidRPr="00C61721" w:rsidRDefault="00A3269F" w:rsidP="00C61721">
          <w:pPr>
            <w:jc w:val="both"/>
            <w:rPr>
              <w:rFonts w:ascii="Times New Roman" w:hAnsi="Times New Roman" w:cs="Times New Roman"/>
              <w:lang w:val="fr-FR"/>
            </w:rPr>
          </w:pPr>
          <w:r w:rsidRPr="00C61721">
            <w:rPr>
              <w:rFonts w:ascii="Times New Roman" w:hAnsi="Times New Roman" w:cs="Times New Roman"/>
              <w:lang w:val="fr-FR"/>
            </w:rPr>
            <w:t xml:space="preserve">          </w:t>
          </w:r>
          <w:r w:rsidR="0010295D" w:rsidRPr="00C61721">
            <w:rPr>
              <w:rFonts w:ascii="Times New Roman" w:eastAsiaTheme="minorEastAsia" w:hAnsi="Times New Roman" w:cs="Times New Roman"/>
              <w:lang w:val="fr-GN" w:eastAsia="fr-GN"/>
            </w:rPr>
            <w:t>Le site web WordPress</w:t>
          </w:r>
          <w:r w:rsidR="0010295D" w:rsidRPr="00C61721">
            <w:rPr>
              <w:rFonts w:ascii="Times New Roman" w:hAnsi="Times New Roman" w:cs="Times New Roman"/>
              <w:b/>
              <w:bCs/>
              <w:color w:val="666666"/>
              <w:sz w:val="24"/>
              <w:szCs w:val="24"/>
              <w:lang w:val="fr-GN"/>
            </w:rPr>
            <w:t xml:space="preserve"> </w:t>
          </w:r>
          <w:r w:rsidRPr="00C61721">
            <w:rPr>
              <w:rFonts w:ascii="Times New Roman" w:hAnsi="Times New Roman" w:cs="Times New Roman"/>
            </w:rPr>
            <w:ptab w:relativeTo="margin" w:alignment="right" w:leader="dot"/>
          </w:r>
          <w:r w:rsidR="000E3DC2" w:rsidRPr="00C61721">
            <w:rPr>
              <w:rFonts w:ascii="Times New Roman" w:hAnsi="Times New Roman" w:cs="Times New Roman"/>
              <w:lang w:val="fr-FR"/>
            </w:rPr>
            <w:t>29</w:t>
          </w:r>
        </w:p>
        <w:p w14:paraId="4EAD1BF1" w14:textId="77777777" w:rsidR="00134D89" w:rsidRPr="00C61721" w:rsidRDefault="00134D89" w:rsidP="00C61721">
          <w:pPr>
            <w:jc w:val="both"/>
            <w:rPr>
              <w:rFonts w:ascii="Times New Roman" w:hAnsi="Times New Roman" w:cs="Times New Roman"/>
              <w:lang w:val="fr-FR"/>
            </w:rPr>
          </w:pPr>
          <w:r w:rsidRPr="00C61721">
            <w:rPr>
              <w:rFonts w:ascii="Times New Roman" w:eastAsiaTheme="minorEastAsia" w:hAnsi="Times New Roman" w:cs="Times New Roman"/>
              <w:lang w:val="fr-GN" w:eastAsia="fr-GN"/>
            </w:rPr>
            <w:t xml:space="preserve">          Sch</w:t>
          </w:r>
          <w:r w:rsidR="00052937" w:rsidRPr="00C61721">
            <w:rPr>
              <w:rFonts w:ascii="Times New Roman" w:eastAsiaTheme="minorEastAsia" w:hAnsi="Times New Roman" w:cs="Times New Roman"/>
              <w:lang w:val="fr-GN" w:eastAsia="fr-GN"/>
            </w:rPr>
            <w:t>e</w:t>
          </w:r>
          <w:r w:rsidRPr="00C61721">
            <w:rPr>
              <w:rFonts w:ascii="Times New Roman" w:eastAsiaTheme="minorEastAsia" w:hAnsi="Times New Roman" w:cs="Times New Roman"/>
              <w:lang w:val="fr-GN" w:eastAsia="fr-GN"/>
            </w:rPr>
            <w:t>ma illustratif</w:t>
          </w:r>
          <w:r w:rsidRPr="00C61721">
            <w:rPr>
              <w:rFonts w:ascii="Times New Roman" w:hAnsi="Times New Roman" w:cs="Times New Roman"/>
              <w:b/>
              <w:bCs/>
              <w:color w:val="666666"/>
              <w:sz w:val="24"/>
              <w:szCs w:val="24"/>
              <w:lang w:val="fr-GN"/>
            </w:rPr>
            <w:t xml:space="preserve"> </w:t>
          </w:r>
          <w:r w:rsidRPr="00C61721">
            <w:rPr>
              <w:rFonts w:ascii="Times New Roman" w:hAnsi="Times New Roman" w:cs="Times New Roman"/>
            </w:rPr>
            <w:ptab w:relativeTo="margin" w:alignment="right" w:leader="dot"/>
          </w:r>
          <w:r w:rsidR="004C0E08" w:rsidRPr="00C61721">
            <w:rPr>
              <w:rFonts w:ascii="Times New Roman" w:hAnsi="Times New Roman" w:cs="Times New Roman"/>
              <w:lang w:val="fr-FR"/>
            </w:rPr>
            <w:t>42</w:t>
          </w:r>
        </w:p>
        <w:p w14:paraId="6215C603" w14:textId="77777777" w:rsidR="00433EDA" w:rsidRPr="00C61721" w:rsidRDefault="00433EDA" w:rsidP="00C61721">
          <w:pPr>
            <w:pStyle w:val="TM1"/>
            <w:jc w:val="both"/>
            <w:rPr>
              <w:rFonts w:ascii="Times New Roman" w:hAnsi="Times New Roman"/>
            </w:rPr>
          </w:pPr>
          <w:r w:rsidRPr="00C61721">
            <w:rPr>
              <w:rFonts w:ascii="Times New Roman" w:hAnsi="Times New Roman"/>
              <w:b/>
              <w:bCs/>
            </w:rPr>
            <w:t xml:space="preserve">Conclusion : </w:t>
          </w:r>
          <w:r w:rsidRPr="00C61721">
            <w:rPr>
              <w:rFonts w:ascii="Times New Roman" w:hAnsi="Times New Roman"/>
            </w:rPr>
            <w:ptab w:relativeTo="margin" w:alignment="right" w:leader="dot"/>
          </w:r>
          <w:r w:rsidRPr="00C61721">
            <w:rPr>
              <w:rFonts w:ascii="Times New Roman" w:hAnsi="Times New Roman"/>
              <w:b/>
              <w:bCs/>
              <w:lang w:val="fr-FR"/>
            </w:rPr>
            <w:t>4</w:t>
          </w:r>
          <w:r w:rsidR="00054F86" w:rsidRPr="00C61721">
            <w:rPr>
              <w:rFonts w:ascii="Times New Roman" w:hAnsi="Times New Roman"/>
              <w:b/>
              <w:bCs/>
              <w:lang w:val="fr-FR"/>
            </w:rPr>
            <w:t>4</w:t>
          </w:r>
        </w:p>
        <w:p w14:paraId="785A5CA5" w14:textId="77777777" w:rsidR="00AC34DD" w:rsidRPr="00C61721" w:rsidRDefault="00000000" w:rsidP="00C61721">
          <w:pPr>
            <w:jc w:val="both"/>
            <w:rPr>
              <w:rFonts w:ascii="Times New Roman" w:hAnsi="Times New Roman" w:cs="Times New Roman"/>
              <w:lang w:val="fr-FR" w:eastAsia="fr-GN"/>
            </w:rPr>
          </w:pPr>
        </w:p>
      </w:sdtContent>
    </w:sdt>
    <w:p w14:paraId="3DA113F0" w14:textId="77777777" w:rsidR="000B3512" w:rsidRPr="00C61721" w:rsidRDefault="000B3512" w:rsidP="00C61721">
      <w:pPr>
        <w:jc w:val="both"/>
        <w:rPr>
          <w:rFonts w:ascii="Times New Roman" w:hAnsi="Times New Roman" w:cs="Times New Roman"/>
          <w:color w:val="000000" w:themeColor="text1"/>
          <w:sz w:val="26"/>
          <w:szCs w:val="26"/>
        </w:rPr>
      </w:pPr>
    </w:p>
    <w:p w14:paraId="6786AA8A" w14:textId="77777777" w:rsidR="000B3512" w:rsidRPr="00C61721" w:rsidRDefault="000B3512" w:rsidP="00C61721">
      <w:pPr>
        <w:jc w:val="both"/>
        <w:rPr>
          <w:rFonts w:ascii="Times New Roman" w:hAnsi="Times New Roman" w:cs="Times New Roman"/>
          <w:color w:val="000000" w:themeColor="text1"/>
          <w:sz w:val="26"/>
          <w:szCs w:val="26"/>
        </w:rPr>
      </w:pPr>
    </w:p>
    <w:p w14:paraId="34494D7F" w14:textId="77777777" w:rsidR="000B3512" w:rsidRPr="00C61721" w:rsidRDefault="000B3512" w:rsidP="00C61721">
      <w:pPr>
        <w:jc w:val="both"/>
        <w:rPr>
          <w:rFonts w:ascii="Times New Roman" w:hAnsi="Times New Roman" w:cs="Times New Roman"/>
          <w:color w:val="000000" w:themeColor="text1"/>
          <w:sz w:val="26"/>
          <w:szCs w:val="26"/>
        </w:rPr>
      </w:pPr>
    </w:p>
    <w:p w14:paraId="7B2EC10C" w14:textId="77777777" w:rsidR="002B52A5" w:rsidRPr="00C61721" w:rsidRDefault="002B52A5" w:rsidP="00C61721">
      <w:pPr>
        <w:jc w:val="both"/>
        <w:rPr>
          <w:rFonts w:ascii="Times New Roman" w:hAnsi="Times New Roman" w:cs="Times New Roman"/>
          <w:color w:val="000000" w:themeColor="text1"/>
          <w:sz w:val="26"/>
          <w:szCs w:val="26"/>
        </w:rPr>
      </w:pPr>
    </w:p>
    <w:p w14:paraId="4BB0E73D" w14:textId="77777777" w:rsidR="000B3512" w:rsidRPr="00C61721" w:rsidRDefault="000B3512" w:rsidP="00C61721">
      <w:pPr>
        <w:jc w:val="both"/>
        <w:rPr>
          <w:rFonts w:ascii="Times New Roman" w:hAnsi="Times New Roman" w:cs="Times New Roman"/>
          <w:color w:val="000000" w:themeColor="text1"/>
          <w:sz w:val="26"/>
          <w:szCs w:val="26"/>
        </w:rPr>
      </w:pPr>
    </w:p>
    <w:p w14:paraId="5CA3EEFE" w14:textId="77777777" w:rsidR="000B3512" w:rsidRPr="00C61721" w:rsidRDefault="000B3512" w:rsidP="00C61721">
      <w:pPr>
        <w:jc w:val="both"/>
        <w:rPr>
          <w:rFonts w:ascii="Times New Roman" w:hAnsi="Times New Roman" w:cs="Times New Roman"/>
          <w:b/>
          <w:color w:val="000000" w:themeColor="text1"/>
          <w:sz w:val="26"/>
          <w:szCs w:val="26"/>
          <w:lang w:val="fr-FR"/>
        </w:rPr>
      </w:pPr>
      <w:r w:rsidRPr="00C61721">
        <w:rPr>
          <w:rFonts w:ascii="Times New Roman" w:hAnsi="Times New Roman" w:cs="Times New Roman"/>
          <w:b/>
          <w:color w:val="000000" w:themeColor="text1"/>
          <w:sz w:val="26"/>
          <w:szCs w:val="26"/>
          <w:lang w:val="fr-FR"/>
        </w:rPr>
        <w:lastRenderedPageBreak/>
        <w:t>CHAPITRE I</w:t>
      </w:r>
      <w:r w:rsidR="00A77F5A" w:rsidRPr="00C61721">
        <w:rPr>
          <w:rFonts w:ascii="Times New Roman" w:hAnsi="Times New Roman" w:cs="Times New Roman"/>
          <w:b/>
          <w:color w:val="000000" w:themeColor="text1"/>
          <w:sz w:val="26"/>
          <w:szCs w:val="26"/>
          <w:lang w:val="fr-FR"/>
        </w:rPr>
        <w:t xml:space="preserve"> : </w:t>
      </w:r>
      <w:r w:rsidR="00A77F5A" w:rsidRPr="00C61721">
        <w:rPr>
          <w:rFonts w:ascii="Times New Roman" w:hAnsi="Times New Roman" w:cs="Times New Roman"/>
          <w:color w:val="000000" w:themeColor="text1"/>
          <w:sz w:val="26"/>
          <w:szCs w:val="26"/>
          <w:lang w:val="fr-FR"/>
        </w:rPr>
        <w:t>Docker</w:t>
      </w:r>
    </w:p>
    <w:p w14:paraId="18146C54" w14:textId="77777777" w:rsidR="000B3512" w:rsidRPr="00C61721" w:rsidRDefault="000B3512" w:rsidP="00C61721">
      <w:pPr>
        <w:spacing w:line="240" w:lineRule="auto"/>
        <w:jc w:val="both"/>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721">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Historique de Docker</w:t>
      </w:r>
    </w:p>
    <w:p w14:paraId="628C9520" w14:textId="77777777" w:rsidR="000B3512" w:rsidRPr="00C61721" w:rsidRDefault="000B3512" w:rsidP="00C61721">
      <w:pPr>
        <w:spacing w:line="240" w:lineRule="auto"/>
        <w:jc w:val="both"/>
        <w:rPr>
          <w:rFonts w:ascii="Times New Roman" w:eastAsia="Times New Roman" w:hAnsi="Times New Roman" w:cs="Times New Roman"/>
          <w:color w:val="000000" w:themeColor="text1"/>
          <w:sz w:val="26"/>
          <w:szCs w:val="26"/>
          <w:lang w:val="fr-FR" w:eastAsia="fr-FR"/>
        </w:rPr>
      </w:pPr>
      <w:r w:rsidRPr="00C61721">
        <w:rPr>
          <w:rFonts w:ascii="Times New Roman" w:eastAsia="Times New Roman" w:hAnsi="Times New Roman" w:cs="Times New Roman"/>
          <w:color w:val="000000" w:themeColor="text1"/>
          <w:sz w:val="26"/>
          <w:szCs w:val="26"/>
          <w:lang w:val="fr-FR" w:eastAsia="fr-FR"/>
        </w:rPr>
        <w:t>Le logiciel publié à l’origine sous le nom « Docker » fut développé </w:t>
      </w:r>
      <w:r w:rsidRPr="00C61721">
        <w:rPr>
          <w:rFonts w:ascii="Times New Roman" w:eastAsia="Times New Roman" w:hAnsi="Times New Roman" w:cs="Times New Roman"/>
          <w:bCs/>
          <w:color w:val="000000" w:themeColor="text1"/>
          <w:sz w:val="26"/>
          <w:szCs w:val="26"/>
          <w:lang w:val="fr-FR" w:eastAsia="fr-FR"/>
        </w:rPr>
        <w:t>sur la base de la technologie Linux Container (LXC)</w:t>
      </w:r>
      <w:r w:rsidRPr="00C61721">
        <w:rPr>
          <w:rFonts w:ascii="Times New Roman" w:eastAsia="Times New Roman" w:hAnsi="Times New Roman" w:cs="Times New Roman"/>
          <w:color w:val="000000" w:themeColor="text1"/>
          <w:sz w:val="26"/>
          <w:szCs w:val="26"/>
          <w:lang w:val="fr-FR" w:eastAsia="fr-FR"/>
        </w:rPr>
        <w:t xml:space="preserve">. LXC fut ensuite remplacée par le </w:t>
      </w:r>
      <w:proofErr w:type="spellStart"/>
      <w:r w:rsidRPr="00C61721">
        <w:rPr>
          <w:rFonts w:ascii="Times New Roman" w:eastAsia="Times New Roman" w:hAnsi="Times New Roman" w:cs="Times New Roman"/>
          <w:color w:val="000000" w:themeColor="text1"/>
          <w:sz w:val="26"/>
          <w:szCs w:val="26"/>
          <w:lang w:val="fr-FR" w:eastAsia="fr-FR"/>
        </w:rPr>
        <w:t>libcontainer</w:t>
      </w:r>
      <w:proofErr w:type="spellEnd"/>
      <w:r w:rsidRPr="00C61721">
        <w:rPr>
          <w:rFonts w:ascii="Times New Roman" w:eastAsia="Times New Roman" w:hAnsi="Times New Roman" w:cs="Times New Roman"/>
          <w:color w:val="000000" w:themeColor="text1"/>
          <w:sz w:val="26"/>
          <w:szCs w:val="26"/>
          <w:lang w:val="fr-FR" w:eastAsia="fr-FR"/>
        </w:rPr>
        <w:t xml:space="preserve"> de Docker. De nouveaux composants logiciel ont été ajoutés alors que Docker a continué à croître et à devenir le standard pour la virtualisation basée sur les conteneurs. </w:t>
      </w:r>
      <w:proofErr w:type="spellStart"/>
      <w:r w:rsidRPr="00C61721">
        <w:rPr>
          <w:rFonts w:ascii="Times New Roman" w:eastAsia="Times New Roman" w:hAnsi="Times New Roman" w:cs="Times New Roman"/>
          <w:color w:val="000000" w:themeColor="text1"/>
          <w:sz w:val="26"/>
          <w:szCs w:val="26"/>
          <w:lang w:val="fr-FR" w:eastAsia="fr-FR"/>
        </w:rPr>
        <w:t>ContainerD</w:t>
      </w:r>
      <w:proofErr w:type="spellEnd"/>
      <w:r w:rsidRPr="00C61721">
        <w:rPr>
          <w:rFonts w:ascii="Times New Roman" w:eastAsia="Times New Roman" w:hAnsi="Times New Roman" w:cs="Times New Roman"/>
          <w:color w:val="000000" w:themeColor="text1"/>
          <w:sz w:val="26"/>
          <w:szCs w:val="26"/>
          <w:lang w:val="fr-FR" w:eastAsia="fr-FR"/>
        </w:rPr>
        <w:t xml:space="preserve"> a notamment émergé du développement de Docker en tant que moteur d’exécution de conteneur avec l’implémentation standard </w:t>
      </w:r>
      <w:proofErr w:type="spellStart"/>
      <w:r w:rsidRPr="00C61721">
        <w:rPr>
          <w:rFonts w:ascii="Times New Roman" w:eastAsia="Times New Roman" w:hAnsi="Times New Roman" w:cs="Times New Roman"/>
          <w:color w:val="000000" w:themeColor="text1"/>
          <w:sz w:val="26"/>
          <w:szCs w:val="26"/>
          <w:lang w:val="fr-FR" w:eastAsia="fr-FR"/>
        </w:rPr>
        <w:t>runC</w:t>
      </w:r>
      <w:proofErr w:type="spellEnd"/>
      <w:r w:rsidRPr="00C61721">
        <w:rPr>
          <w:rFonts w:ascii="Times New Roman" w:eastAsia="Times New Roman" w:hAnsi="Times New Roman" w:cs="Times New Roman"/>
          <w:color w:val="000000" w:themeColor="text1"/>
          <w:sz w:val="26"/>
          <w:szCs w:val="26"/>
          <w:lang w:val="fr-FR" w:eastAsia="fr-FR"/>
        </w:rPr>
        <w:t xml:space="preserve">. Aujourd’hui, ces projets sont gérés par la Cloud Native </w:t>
      </w:r>
      <w:proofErr w:type="spellStart"/>
      <w:r w:rsidRPr="00C61721">
        <w:rPr>
          <w:rFonts w:ascii="Times New Roman" w:eastAsia="Times New Roman" w:hAnsi="Times New Roman" w:cs="Times New Roman"/>
          <w:color w:val="000000" w:themeColor="text1"/>
          <w:sz w:val="26"/>
          <w:szCs w:val="26"/>
          <w:lang w:val="fr-FR" w:eastAsia="fr-FR"/>
        </w:rPr>
        <w:t>Computing</w:t>
      </w:r>
      <w:proofErr w:type="spellEnd"/>
      <w:r w:rsidRPr="00C61721">
        <w:rPr>
          <w:rFonts w:ascii="Times New Roman" w:eastAsia="Times New Roman" w:hAnsi="Times New Roman" w:cs="Times New Roman"/>
          <w:color w:val="000000" w:themeColor="text1"/>
          <w:sz w:val="26"/>
          <w:szCs w:val="26"/>
          <w:lang w:val="fr-FR" w:eastAsia="fr-FR"/>
        </w:rPr>
        <w:t xml:space="preserve"> </w:t>
      </w:r>
      <w:proofErr w:type="spellStart"/>
      <w:r w:rsidRPr="00C61721">
        <w:rPr>
          <w:rFonts w:ascii="Times New Roman" w:eastAsia="Times New Roman" w:hAnsi="Times New Roman" w:cs="Times New Roman"/>
          <w:color w:val="000000" w:themeColor="text1"/>
          <w:sz w:val="26"/>
          <w:szCs w:val="26"/>
          <w:lang w:val="fr-FR" w:eastAsia="fr-FR"/>
        </w:rPr>
        <w:t>Foundation</w:t>
      </w:r>
      <w:proofErr w:type="spellEnd"/>
      <w:r w:rsidRPr="00C61721">
        <w:rPr>
          <w:rFonts w:ascii="Times New Roman" w:eastAsia="Times New Roman" w:hAnsi="Times New Roman" w:cs="Times New Roman"/>
          <w:color w:val="000000" w:themeColor="text1"/>
          <w:sz w:val="26"/>
          <w:szCs w:val="26"/>
          <w:lang w:val="fr-FR" w:eastAsia="fr-FR"/>
        </w:rPr>
        <w:t xml:space="preserve"> (CNCF) et l’Open Container Initiative (OCI).</w:t>
      </w:r>
    </w:p>
    <w:p w14:paraId="4641D8D2" w14:textId="77777777" w:rsidR="000B3512" w:rsidRPr="00C61721" w:rsidRDefault="000B3512" w:rsidP="00C61721">
      <w:pPr>
        <w:spacing w:line="240" w:lineRule="auto"/>
        <w:jc w:val="both"/>
        <w:rPr>
          <w:rFonts w:ascii="Times New Roman" w:eastAsia="Times New Roman" w:hAnsi="Times New Roman" w:cs="Times New Roman"/>
          <w:color w:val="000000" w:themeColor="text1"/>
          <w:sz w:val="26"/>
          <w:szCs w:val="26"/>
          <w:lang w:val="fr-FR" w:eastAsia="fr-FR"/>
        </w:rPr>
      </w:pPr>
      <w:r w:rsidRPr="00C61721">
        <w:rPr>
          <w:rFonts w:ascii="Times New Roman" w:eastAsia="Times New Roman" w:hAnsi="Times New Roman" w:cs="Times New Roman"/>
          <w:color w:val="000000" w:themeColor="text1"/>
          <w:sz w:val="26"/>
          <w:szCs w:val="26"/>
          <w:lang w:val="fr-FR" w:eastAsia="fr-FR"/>
        </w:rPr>
        <w:t>Outre l’équipe consacrée à Docker, des entreprises leader dans le monde de la tech telles que Cisco, Google, Huawei, IBM, Microsoft, ou encore Red Hat sont impliquées dans le développement de Docker et de technologies connexes. Parmi les évolutions les plus récentes, on notera le fait que </w:t>
      </w:r>
      <w:r w:rsidRPr="00C61721">
        <w:rPr>
          <w:rFonts w:ascii="Times New Roman" w:eastAsia="Times New Roman" w:hAnsi="Times New Roman" w:cs="Times New Roman"/>
          <w:bCs/>
          <w:color w:val="000000" w:themeColor="text1"/>
          <w:sz w:val="26"/>
          <w:szCs w:val="26"/>
          <w:lang w:val="fr-FR" w:eastAsia="fr-FR"/>
        </w:rPr>
        <w:t>Windows est désormais également utilisé en tant qu’environnement natif</w:t>
      </w:r>
      <w:r w:rsidRPr="00C61721">
        <w:rPr>
          <w:rFonts w:ascii="Times New Roman" w:eastAsia="Times New Roman" w:hAnsi="Times New Roman" w:cs="Times New Roman"/>
          <w:color w:val="000000" w:themeColor="text1"/>
          <w:sz w:val="26"/>
          <w:szCs w:val="26"/>
          <w:lang w:val="fr-FR" w:eastAsia="fr-FR"/>
        </w:rPr>
        <w:t> pour les conteneurs Docker, en plus du noyau Linux.</w:t>
      </w:r>
    </w:p>
    <w:p w14:paraId="6727D537" w14:textId="77777777" w:rsidR="008F328C" w:rsidRPr="00C61721" w:rsidRDefault="008F328C" w:rsidP="00C61721">
      <w:pPr>
        <w:spacing w:line="240" w:lineRule="auto"/>
        <w:jc w:val="both"/>
        <w:rPr>
          <w:rFonts w:ascii="Times New Roman" w:eastAsia="Times New Roman" w:hAnsi="Times New Roman" w:cs="Times New Roman"/>
          <w:color w:val="000000" w:themeColor="text1"/>
          <w:sz w:val="26"/>
          <w:szCs w:val="26"/>
          <w:lang w:val="fr-FR" w:eastAsia="fr-FR"/>
        </w:rPr>
      </w:pPr>
    </w:p>
    <w:p w14:paraId="7E2B9284" w14:textId="77777777" w:rsidR="008F328C" w:rsidRPr="00C61721" w:rsidRDefault="008F328C" w:rsidP="00C61721">
      <w:pPr>
        <w:spacing w:line="240" w:lineRule="auto"/>
        <w:jc w:val="both"/>
        <w:rPr>
          <w:rFonts w:ascii="Times New Roman" w:eastAsia="Times New Roman" w:hAnsi="Times New Roman" w:cs="Times New Roman"/>
          <w:color w:val="000000" w:themeColor="text1"/>
          <w:sz w:val="26"/>
          <w:szCs w:val="26"/>
          <w:lang w:val="fr-GN" w:eastAsia="fr-FR"/>
        </w:rPr>
      </w:pPr>
    </w:p>
    <w:p w14:paraId="68A0D59A" w14:textId="77777777" w:rsidR="008F328C" w:rsidRPr="00C61721" w:rsidRDefault="008F328C" w:rsidP="00C61721">
      <w:pPr>
        <w:spacing w:line="240" w:lineRule="auto"/>
        <w:jc w:val="both"/>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721">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L’origine de Docker </w:t>
      </w:r>
    </w:p>
    <w:p w14:paraId="7D2F5453" w14:textId="77777777" w:rsidR="008F328C" w:rsidRPr="00C61721" w:rsidRDefault="008F328C" w:rsidP="00C61721">
      <w:pPr>
        <w:pStyle w:val="NormalWeb"/>
        <w:shd w:val="clear" w:color="auto" w:fill="FFFFFF"/>
        <w:spacing w:before="120" w:beforeAutospacing="0" w:after="0" w:afterAutospacing="0"/>
        <w:jc w:val="both"/>
        <w:rPr>
          <w:color w:val="000000" w:themeColor="text1"/>
          <w:sz w:val="26"/>
          <w:szCs w:val="26"/>
          <w:shd w:val="clear" w:color="auto" w:fill="F9F9F9"/>
        </w:rPr>
      </w:pPr>
      <w:r w:rsidRPr="00C61721">
        <w:rPr>
          <w:color w:val="000000" w:themeColor="text1"/>
          <w:sz w:val="26"/>
          <w:szCs w:val="26"/>
          <w:shd w:val="clear" w:color="auto" w:fill="F9F9F9"/>
        </w:rPr>
        <w:t>Docker a été créé en </w:t>
      </w:r>
      <w:r w:rsidRPr="00C61721">
        <w:rPr>
          <w:rStyle w:val="lev"/>
          <w:b w:val="0"/>
          <w:color w:val="000000" w:themeColor="text1"/>
          <w:sz w:val="26"/>
          <w:szCs w:val="26"/>
          <w:shd w:val="clear" w:color="auto" w:fill="F9F9F9"/>
        </w:rPr>
        <w:t>2013</w:t>
      </w:r>
      <w:r w:rsidRPr="00C61721">
        <w:rPr>
          <w:color w:val="000000" w:themeColor="text1"/>
          <w:sz w:val="26"/>
          <w:szCs w:val="26"/>
          <w:shd w:val="clear" w:color="auto" w:fill="F9F9F9"/>
        </w:rPr>
        <w:t> par </w:t>
      </w:r>
      <w:r w:rsidRPr="00C61721">
        <w:rPr>
          <w:rStyle w:val="lev"/>
          <w:b w:val="0"/>
          <w:color w:val="000000" w:themeColor="text1"/>
          <w:sz w:val="26"/>
          <w:szCs w:val="26"/>
          <w:shd w:val="clear" w:color="auto" w:fill="F9F9F9"/>
        </w:rPr>
        <w:t xml:space="preserve">Solomon </w:t>
      </w:r>
      <w:proofErr w:type="spellStart"/>
      <w:r w:rsidRPr="00C61721">
        <w:rPr>
          <w:rStyle w:val="lev"/>
          <w:b w:val="0"/>
          <w:color w:val="000000" w:themeColor="text1"/>
          <w:sz w:val="26"/>
          <w:szCs w:val="26"/>
          <w:shd w:val="clear" w:color="auto" w:fill="F9F9F9"/>
        </w:rPr>
        <w:t>Hykes</w:t>
      </w:r>
      <w:proofErr w:type="spellEnd"/>
      <w:r w:rsidRPr="00C61721">
        <w:rPr>
          <w:color w:val="000000" w:themeColor="text1"/>
          <w:sz w:val="26"/>
          <w:szCs w:val="26"/>
          <w:shd w:val="clear" w:color="auto" w:fill="F9F9F9"/>
        </w:rPr>
        <w:t>. Cette plateforme permet de lancer des applications dans des </w:t>
      </w:r>
      <w:r w:rsidRPr="00C61721">
        <w:rPr>
          <w:rStyle w:val="lev"/>
          <w:b w:val="0"/>
          <w:color w:val="000000" w:themeColor="text1"/>
          <w:sz w:val="26"/>
          <w:szCs w:val="26"/>
          <w:shd w:val="clear" w:color="auto" w:fill="F9F9F9"/>
        </w:rPr>
        <w:t>conteneurs logiciels</w:t>
      </w:r>
      <w:r w:rsidRPr="00C61721">
        <w:rPr>
          <w:color w:val="000000" w:themeColor="text1"/>
          <w:sz w:val="26"/>
          <w:szCs w:val="26"/>
          <w:shd w:val="clear" w:color="auto" w:fill="F9F9F9"/>
        </w:rPr>
        <w:t>. Contrairement à la virtualisation traditionnelle, Docker ne nécessite pas de système d’exploitation séparé pour chaque conteneur. Au lieu de cela, il s’appuie sur les fonctionnalités du noyau et utilise l’isolation de ressources pour exécuter les processus de manière isolée. Ainsi, Docker offre une flexibilité et une portabilité accrues pour l’exécution d’applications sur différentes machines hôtes. </w:t>
      </w:r>
    </w:p>
    <w:p w14:paraId="1BC2FD20" w14:textId="77777777" w:rsidR="008F328C" w:rsidRPr="00C61721" w:rsidRDefault="008F328C" w:rsidP="00C61721">
      <w:pPr>
        <w:spacing w:line="240" w:lineRule="auto"/>
        <w:jc w:val="both"/>
        <w:rPr>
          <w:rFonts w:ascii="Times New Roman" w:eastAsia="Times New Roman" w:hAnsi="Times New Roman" w:cs="Times New Roman"/>
          <w:color w:val="000000" w:themeColor="text1"/>
          <w:sz w:val="26"/>
          <w:szCs w:val="26"/>
          <w:lang w:val="fr-FR" w:eastAsia="fr-FR"/>
        </w:rPr>
      </w:pPr>
    </w:p>
    <w:p w14:paraId="2275699A" w14:textId="77777777" w:rsidR="003F0368" w:rsidRPr="00C61721" w:rsidRDefault="003A7D27" w:rsidP="00C61721">
      <w:pPr>
        <w:spacing w:line="240" w:lineRule="auto"/>
        <w:jc w:val="both"/>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721">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Définition</w:t>
      </w:r>
      <w:r w:rsidR="00A13AD8" w:rsidRPr="00C61721">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F0368" w:rsidRPr="00C61721">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D60FC89" w14:textId="77777777" w:rsidR="003A7D27" w:rsidRPr="00C61721" w:rsidRDefault="003F0368" w:rsidP="00C61721">
      <w:pPr>
        <w:spacing w:line="240" w:lineRule="auto"/>
        <w:jc w:val="both"/>
        <w:rPr>
          <w:rFonts w:ascii="Times New Roman" w:hAnsi="Times New Roman" w:cs="Times New Roman"/>
          <w:color w:val="000000" w:themeColor="text1"/>
          <w:sz w:val="26"/>
          <w:szCs w:val="26"/>
          <w:shd w:val="clear" w:color="auto" w:fill="FFFFFF"/>
          <w:lang w:val="fr-FR"/>
        </w:rPr>
      </w:pPr>
      <w:r w:rsidRPr="00C61721">
        <w:rPr>
          <w:rFonts w:ascii="Times New Roman" w:hAnsi="Times New Roman" w:cs="Times New Roman"/>
          <w:color w:val="000000" w:themeColor="text1"/>
          <w:sz w:val="26"/>
          <w:szCs w:val="26"/>
          <w:shd w:val="clear" w:color="auto" w:fill="FFFFFF"/>
          <w:lang w:val="fr-FR"/>
        </w:rPr>
        <w:t>Docker est une plateforme open source qui permet aux développeurs de créer, déployer, exécuter, mettre à jour et gérer des </w:t>
      </w:r>
      <w:r w:rsidRPr="00C61721">
        <w:rPr>
          <w:rStyle w:val="Accentuation"/>
          <w:rFonts w:ascii="Times New Roman" w:hAnsi="Times New Roman" w:cs="Times New Roman"/>
          <w:i w:val="0"/>
          <w:color w:val="000000" w:themeColor="text1"/>
          <w:sz w:val="26"/>
          <w:szCs w:val="26"/>
          <w:bdr w:val="none" w:sz="0" w:space="0" w:color="auto" w:frame="1"/>
          <w:shd w:val="clear" w:color="auto" w:fill="FFFFFF"/>
          <w:lang w:val="fr-FR"/>
        </w:rPr>
        <w:t>conteneurs</w:t>
      </w:r>
      <w:r w:rsidRPr="00C61721">
        <w:rPr>
          <w:rFonts w:ascii="Times New Roman" w:hAnsi="Times New Roman" w:cs="Times New Roman"/>
          <w:color w:val="000000" w:themeColor="text1"/>
          <w:sz w:val="26"/>
          <w:szCs w:val="26"/>
          <w:shd w:val="clear" w:color="auto" w:fill="FFFFFF"/>
          <w:lang w:val="fr-FR"/>
        </w:rPr>
        <w:t>, des composants exécutables standardisés qui combinent le code source d'une application avec les bibliothèques de système d'exploitation et les dépendances nécessaires pour exécuter ce code dans n'importe quel environnement.</w:t>
      </w:r>
    </w:p>
    <w:p w14:paraId="5CC4C11A" w14:textId="77777777" w:rsidR="00763B66" w:rsidRPr="00C61721" w:rsidRDefault="00763B66" w:rsidP="00C61721">
      <w:pPr>
        <w:spacing w:line="240" w:lineRule="auto"/>
        <w:jc w:val="both"/>
        <w:rPr>
          <w:rFonts w:ascii="Times New Roman" w:hAnsi="Times New Roman" w:cs="Times New Roman"/>
          <w:b/>
          <w:color w:val="000000" w:themeColor="text1"/>
          <w:spacing w:val="-14"/>
          <w:sz w:val="26"/>
          <w:szCs w:val="26"/>
          <w:lang w:val="fr-FR"/>
        </w:rPr>
      </w:pPr>
    </w:p>
    <w:p w14:paraId="0330D82B" w14:textId="77777777" w:rsidR="00763B66" w:rsidRPr="00C61721" w:rsidRDefault="00763B66" w:rsidP="00C61721">
      <w:pPr>
        <w:spacing w:line="240" w:lineRule="auto"/>
        <w:jc w:val="both"/>
        <w:rPr>
          <w:rFonts w:ascii="Times New Roman" w:hAnsi="Times New Roman" w:cs="Times New Roman"/>
          <w:b/>
          <w:color w:val="000000" w:themeColor="text1"/>
          <w:spacing w:val="-14"/>
          <w:sz w:val="26"/>
          <w:szCs w:val="26"/>
          <w:lang w:val="fr-FR"/>
        </w:rPr>
      </w:pPr>
    </w:p>
    <w:p w14:paraId="03E1954F" w14:textId="77777777" w:rsidR="00763B66" w:rsidRPr="00C61721" w:rsidRDefault="00763B66" w:rsidP="00C61721">
      <w:pPr>
        <w:spacing w:line="240" w:lineRule="auto"/>
        <w:jc w:val="both"/>
        <w:rPr>
          <w:rFonts w:ascii="Times New Roman" w:hAnsi="Times New Roman" w:cs="Times New Roman"/>
          <w:b/>
          <w:color w:val="000000" w:themeColor="text1"/>
          <w:spacing w:val="-14"/>
          <w:sz w:val="26"/>
          <w:szCs w:val="26"/>
          <w:lang w:val="fr-FR"/>
        </w:rPr>
      </w:pPr>
    </w:p>
    <w:p w14:paraId="0029A736" w14:textId="77777777" w:rsidR="00763B66" w:rsidRPr="00C61721" w:rsidRDefault="00763B66" w:rsidP="00C61721">
      <w:pPr>
        <w:spacing w:line="240" w:lineRule="auto"/>
        <w:jc w:val="both"/>
        <w:rPr>
          <w:rFonts w:ascii="Times New Roman" w:hAnsi="Times New Roman" w:cs="Times New Roman"/>
          <w:b/>
          <w:color w:val="000000" w:themeColor="text1"/>
          <w:spacing w:val="-14"/>
          <w:sz w:val="26"/>
          <w:szCs w:val="26"/>
          <w:lang w:val="fr-FR"/>
        </w:rPr>
      </w:pPr>
    </w:p>
    <w:p w14:paraId="59006CDE" w14:textId="77777777" w:rsidR="00763B66" w:rsidRPr="00C61721" w:rsidRDefault="00763B66" w:rsidP="00C61721">
      <w:pPr>
        <w:spacing w:line="240" w:lineRule="auto"/>
        <w:jc w:val="both"/>
        <w:rPr>
          <w:rFonts w:ascii="Times New Roman" w:hAnsi="Times New Roman" w:cs="Times New Roman"/>
          <w:b/>
          <w:color w:val="000000" w:themeColor="text1"/>
          <w:spacing w:val="-14"/>
          <w:sz w:val="26"/>
          <w:szCs w:val="26"/>
          <w:lang w:val="fr-FR"/>
        </w:rPr>
      </w:pPr>
    </w:p>
    <w:p w14:paraId="005D5C52" w14:textId="77777777" w:rsidR="003F0368" w:rsidRPr="00C61721" w:rsidRDefault="003F0368" w:rsidP="00C61721">
      <w:pPr>
        <w:spacing w:line="240" w:lineRule="auto"/>
        <w:jc w:val="both"/>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721">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trois concepts clés de Docker</w:t>
      </w:r>
    </w:p>
    <w:p w14:paraId="18AB5E54" w14:textId="77777777" w:rsidR="003F0368" w:rsidRPr="00C61721" w:rsidRDefault="003F0368" w:rsidP="00C61721">
      <w:pPr>
        <w:pStyle w:val="NormalWeb"/>
        <w:shd w:val="clear" w:color="auto" w:fill="FFFFFF"/>
        <w:spacing w:before="0" w:beforeAutospacing="0" w:after="0"/>
        <w:jc w:val="both"/>
        <w:rPr>
          <w:color w:val="000000" w:themeColor="text1"/>
          <w:sz w:val="26"/>
          <w:szCs w:val="26"/>
        </w:rPr>
      </w:pPr>
      <w:r w:rsidRPr="00C61721">
        <w:rPr>
          <w:color w:val="000000" w:themeColor="text1"/>
          <w:sz w:val="26"/>
          <w:szCs w:val="26"/>
        </w:rPr>
        <w:t>Il existe trois concepts clés dans Docker : </w:t>
      </w:r>
      <w:r w:rsidRPr="00C61721">
        <w:rPr>
          <w:bCs/>
          <w:color w:val="000000" w:themeColor="text1"/>
          <w:sz w:val="26"/>
          <w:szCs w:val="26"/>
        </w:rPr>
        <w:t>les conteneurs, les images et les fichiers Docker (Dockerfile)</w:t>
      </w:r>
      <w:r w:rsidRPr="00C61721">
        <w:rPr>
          <w:color w:val="000000" w:themeColor="text1"/>
          <w:sz w:val="26"/>
          <w:szCs w:val="26"/>
        </w:rPr>
        <w:t>. Dans cette partie, nous découvrirons ces trois concepts.</w:t>
      </w:r>
    </w:p>
    <w:p w14:paraId="014E7A43" w14:textId="77777777" w:rsidR="003F0368" w:rsidRPr="00C61721" w:rsidRDefault="003F0368" w:rsidP="00C61721">
      <w:pPr>
        <w:pStyle w:val="NormalWeb"/>
        <w:shd w:val="clear" w:color="auto" w:fill="FFFFFF"/>
        <w:spacing w:before="0" w:beforeAutospacing="0" w:after="0"/>
        <w:jc w:val="both"/>
        <w:rPr>
          <w:color w:val="000000" w:themeColor="text1"/>
          <w:sz w:val="26"/>
          <w:szCs w:val="26"/>
        </w:rPr>
      </w:pPr>
      <w:r w:rsidRPr="00C61721">
        <w:rPr>
          <w:color w:val="000000" w:themeColor="text1"/>
          <w:sz w:val="26"/>
          <w:szCs w:val="26"/>
        </w:rPr>
        <w:t>Ces trois concepts forment la chaîne de déploiement de conteneurs et possèdent deux sens de lecture. Dans notre cas, nous allons partir du résultat final, les </w:t>
      </w:r>
      <w:r w:rsidRPr="00C61721">
        <w:rPr>
          <w:bCs/>
          <w:color w:val="000000" w:themeColor="text1"/>
          <w:sz w:val="26"/>
          <w:szCs w:val="26"/>
        </w:rPr>
        <w:t>conteneurs</w:t>
      </w:r>
      <w:r w:rsidRPr="00C61721">
        <w:rPr>
          <w:color w:val="000000" w:themeColor="text1"/>
          <w:sz w:val="26"/>
          <w:szCs w:val="26"/>
        </w:rPr>
        <w:t>, pour remonter jusqu’à leur origine, les </w:t>
      </w:r>
      <w:r w:rsidRPr="00C61721">
        <w:rPr>
          <w:bCs/>
          <w:color w:val="000000" w:themeColor="text1"/>
          <w:sz w:val="26"/>
          <w:szCs w:val="26"/>
        </w:rPr>
        <w:t>Dockerfile</w:t>
      </w:r>
      <w:r w:rsidRPr="00C61721">
        <w:rPr>
          <w:color w:val="000000" w:themeColor="text1"/>
          <w:sz w:val="26"/>
          <w:szCs w:val="26"/>
        </w:rPr>
        <w:t>, en passant par les </w:t>
      </w:r>
      <w:r w:rsidRPr="00C61721">
        <w:rPr>
          <w:bCs/>
          <w:color w:val="000000" w:themeColor="text1"/>
          <w:sz w:val="26"/>
          <w:szCs w:val="26"/>
        </w:rPr>
        <w:t>images</w:t>
      </w:r>
      <w:r w:rsidRPr="00C61721">
        <w:rPr>
          <w:color w:val="000000" w:themeColor="text1"/>
          <w:sz w:val="26"/>
          <w:szCs w:val="26"/>
        </w:rPr>
        <w:t> qui se trouvent entre les deux.</w:t>
      </w:r>
    </w:p>
    <w:p w14:paraId="3AB51199" w14:textId="77777777" w:rsidR="003F0368" w:rsidRPr="00C61721" w:rsidRDefault="003F0368" w:rsidP="00C61721">
      <w:pPr>
        <w:pStyle w:val="Titre3"/>
        <w:shd w:val="clear" w:color="auto" w:fill="FFFFFF"/>
        <w:spacing w:before="0"/>
        <w:jc w:val="both"/>
        <w:rPr>
          <w:rFonts w:ascii="Times New Roman" w:eastAsia="Times New Roman" w:hAnsi="Times New Roman" w:cs="Times New Roman"/>
          <w:color w:val="000000" w:themeColor="text1"/>
          <w:kern w:val="0"/>
          <w:sz w:val="26"/>
          <w:szCs w:val="26"/>
          <w:lang w:eastAsia="fr-GN"/>
          <w14:ligatures w14:val="none"/>
        </w:rPr>
      </w:pPr>
      <w:r w:rsidRPr="00C61721">
        <w:rPr>
          <w:rFonts w:ascii="Times New Roman" w:eastAsia="Times New Roman" w:hAnsi="Times New Roman" w:cs="Times New Roman"/>
          <w:color w:val="000000" w:themeColor="text1"/>
          <w:kern w:val="0"/>
          <w:sz w:val="26"/>
          <w:szCs w:val="26"/>
          <w:lang w:eastAsia="fr-GN"/>
          <w14:ligatures w14:val="none"/>
        </w:rPr>
        <w:t>Premier concept clé de Docker : les conteneurs</w:t>
      </w:r>
    </w:p>
    <w:p w14:paraId="4F70DB87" w14:textId="77777777" w:rsidR="003F0368" w:rsidRPr="00C61721" w:rsidRDefault="003F0368" w:rsidP="00C61721">
      <w:pPr>
        <w:pStyle w:val="NormalWeb"/>
        <w:shd w:val="clear" w:color="auto" w:fill="FFFFFF"/>
        <w:spacing w:before="0" w:beforeAutospacing="0" w:after="0"/>
        <w:jc w:val="both"/>
        <w:rPr>
          <w:color w:val="000000" w:themeColor="text1"/>
          <w:sz w:val="26"/>
          <w:szCs w:val="26"/>
        </w:rPr>
      </w:pPr>
      <w:r w:rsidRPr="00C61721">
        <w:rPr>
          <w:bCs/>
          <w:color w:val="000000" w:themeColor="text1"/>
          <w:sz w:val="26"/>
          <w:szCs w:val="26"/>
        </w:rPr>
        <w:t>Un conteneur est donc un espace dans lequel une application tourne avec son propre environnement. Les applications qu’un conteneur peut faire tourner sont de tous types : site web, API, db, etc.</w:t>
      </w:r>
    </w:p>
    <w:p w14:paraId="37A2A35C" w14:textId="77777777" w:rsidR="003F0368" w:rsidRPr="00C61721" w:rsidRDefault="003F0368" w:rsidP="00C61721">
      <w:pPr>
        <w:pStyle w:val="NormalWeb"/>
        <w:shd w:val="clear" w:color="auto" w:fill="FFFFFF"/>
        <w:spacing w:before="0" w:beforeAutospacing="0" w:after="0"/>
        <w:jc w:val="both"/>
        <w:rPr>
          <w:color w:val="000000" w:themeColor="text1"/>
          <w:sz w:val="26"/>
          <w:szCs w:val="26"/>
        </w:rPr>
      </w:pPr>
      <w:r w:rsidRPr="00C61721">
        <w:rPr>
          <w:color w:val="000000" w:themeColor="text1"/>
          <w:sz w:val="26"/>
          <w:szCs w:val="26"/>
        </w:rPr>
        <w:t>Chaque conteneur est une instance d’une </w:t>
      </w:r>
      <w:r w:rsidRPr="00C61721">
        <w:rPr>
          <w:bCs/>
          <w:color w:val="000000" w:themeColor="text1"/>
          <w:sz w:val="26"/>
          <w:szCs w:val="26"/>
        </w:rPr>
        <w:t>image</w:t>
      </w:r>
      <w:r w:rsidRPr="00C61721">
        <w:rPr>
          <w:color w:val="000000" w:themeColor="text1"/>
          <w:sz w:val="26"/>
          <w:szCs w:val="26"/>
        </w:rPr>
        <w:t>. Il possède son propre environnement d’exécution et donc ses propres répertoires. Nous verrons comment déployer un conteneur dans le second article.</w:t>
      </w:r>
    </w:p>
    <w:p w14:paraId="7561C7AD" w14:textId="77777777" w:rsidR="003F0368" w:rsidRPr="00C61721" w:rsidRDefault="003F0368" w:rsidP="00C61721">
      <w:pPr>
        <w:pStyle w:val="NormalWeb"/>
        <w:shd w:val="clear" w:color="auto" w:fill="FFFFFF"/>
        <w:spacing w:before="0" w:beforeAutospacing="0" w:after="0"/>
        <w:jc w:val="both"/>
        <w:rPr>
          <w:color w:val="000000" w:themeColor="text1"/>
          <w:sz w:val="26"/>
          <w:szCs w:val="26"/>
        </w:rPr>
      </w:pPr>
      <w:r w:rsidRPr="00C61721">
        <w:rPr>
          <w:color w:val="000000" w:themeColor="text1"/>
          <w:sz w:val="26"/>
          <w:szCs w:val="26"/>
        </w:rPr>
        <w:t>La force des conteneurs Docker réside dans le grand panel de </w:t>
      </w:r>
      <w:r w:rsidRPr="00C61721">
        <w:rPr>
          <w:bCs/>
          <w:color w:val="000000" w:themeColor="text1"/>
          <w:sz w:val="26"/>
          <w:szCs w:val="26"/>
        </w:rPr>
        <w:t>configurations</w:t>
      </w:r>
      <w:r w:rsidRPr="00C61721">
        <w:rPr>
          <w:color w:val="000000" w:themeColor="text1"/>
          <w:sz w:val="26"/>
          <w:szCs w:val="26"/>
        </w:rPr>
        <w:t> qui nous est proposé. Nous pouvons ainsi </w:t>
      </w:r>
      <w:r w:rsidRPr="00C61721">
        <w:rPr>
          <w:bCs/>
          <w:color w:val="000000" w:themeColor="text1"/>
          <w:sz w:val="26"/>
          <w:szCs w:val="26"/>
        </w:rPr>
        <w:t>changer le port</w:t>
      </w:r>
      <w:r w:rsidRPr="00C61721">
        <w:rPr>
          <w:color w:val="000000" w:themeColor="text1"/>
          <w:sz w:val="26"/>
          <w:szCs w:val="26"/>
        </w:rPr>
        <w:t> d’un conteneur à l’intérieur du système Docker mais également les faire facilement </w:t>
      </w:r>
      <w:r w:rsidRPr="00C61721">
        <w:rPr>
          <w:bCs/>
          <w:color w:val="000000" w:themeColor="text1"/>
          <w:sz w:val="26"/>
          <w:szCs w:val="26"/>
        </w:rPr>
        <w:t>communiquer</w:t>
      </w:r>
      <w:r w:rsidRPr="00C61721">
        <w:rPr>
          <w:color w:val="000000" w:themeColor="text1"/>
          <w:sz w:val="26"/>
          <w:szCs w:val="26"/>
        </w:rPr>
        <w:t> entre eux.</w:t>
      </w:r>
    </w:p>
    <w:p w14:paraId="43362E16" w14:textId="77777777" w:rsidR="003F0368" w:rsidRPr="00C61721" w:rsidRDefault="003F0368" w:rsidP="00C61721">
      <w:pPr>
        <w:pStyle w:val="Titre3"/>
        <w:shd w:val="clear" w:color="auto" w:fill="FFFFFF"/>
        <w:spacing w:before="0"/>
        <w:jc w:val="both"/>
        <w:rPr>
          <w:rFonts w:ascii="Times New Roman" w:eastAsia="Times New Roman" w:hAnsi="Times New Roman" w:cs="Times New Roman"/>
          <w:color w:val="000000" w:themeColor="text1"/>
          <w:kern w:val="0"/>
          <w:sz w:val="26"/>
          <w:szCs w:val="26"/>
          <w:lang w:eastAsia="fr-GN"/>
          <w14:ligatures w14:val="none"/>
        </w:rPr>
      </w:pPr>
      <w:r w:rsidRPr="00C61721">
        <w:rPr>
          <w:rFonts w:ascii="Times New Roman" w:eastAsia="Times New Roman" w:hAnsi="Times New Roman" w:cs="Times New Roman"/>
          <w:color w:val="000000" w:themeColor="text1"/>
          <w:kern w:val="0"/>
          <w:sz w:val="26"/>
          <w:szCs w:val="26"/>
          <w:lang w:eastAsia="fr-GN"/>
          <w14:ligatures w14:val="none"/>
        </w:rPr>
        <w:t>Deuxième concept clé de Docker : les images</w:t>
      </w:r>
    </w:p>
    <w:p w14:paraId="1092CDBF" w14:textId="77777777" w:rsidR="003F0368" w:rsidRPr="00C61721" w:rsidRDefault="003F0368" w:rsidP="00C61721">
      <w:pPr>
        <w:pStyle w:val="NormalWeb"/>
        <w:shd w:val="clear" w:color="auto" w:fill="FFFFFF"/>
        <w:spacing w:before="0" w:beforeAutospacing="0"/>
        <w:jc w:val="both"/>
        <w:rPr>
          <w:color w:val="000000" w:themeColor="text1"/>
          <w:sz w:val="26"/>
          <w:szCs w:val="26"/>
        </w:rPr>
      </w:pPr>
      <w:r w:rsidRPr="00C61721">
        <w:rPr>
          <w:color w:val="000000" w:themeColor="text1"/>
          <w:sz w:val="26"/>
          <w:szCs w:val="26"/>
        </w:rPr>
        <w:t>Nous avons abordé les images lorsque nous avons parlé des conteneurs. Mais d’ailleurs, qu’est-ce qu’une image ?</w:t>
      </w:r>
    </w:p>
    <w:p w14:paraId="6AEBE45D" w14:textId="77777777" w:rsidR="003F0368" w:rsidRPr="00C61721" w:rsidRDefault="003F0368" w:rsidP="00C61721">
      <w:pPr>
        <w:pStyle w:val="NormalWeb"/>
        <w:shd w:val="clear" w:color="auto" w:fill="FFFFFF"/>
        <w:spacing w:before="0" w:beforeAutospacing="0" w:after="0"/>
        <w:jc w:val="both"/>
        <w:rPr>
          <w:color w:val="000000" w:themeColor="text1"/>
          <w:sz w:val="26"/>
          <w:szCs w:val="26"/>
        </w:rPr>
      </w:pPr>
      <w:r w:rsidRPr="00C61721">
        <w:rPr>
          <w:bCs/>
          <w:color w:val="000000" w:themeColor="text1"/>
          <w:sz w:val="26"/>
          <w:szCs w:val="26"/>
        </w:rPr>
        <w:t>Les images représentent le contexte que plusieurs conteneurs peuvent exécuter.</w:t>
      </w:r>
      <w:r w:rsidRPr="00C61721">
        <w:rPr>
          <w:color w:val="000000" w:themeColor="text1"/>
          <w:sz w:val="26"/>
          <w:szCs w:val="26"/>
        </w:rPr>
        <w:t> Elles sont aux conteneurs ce que les classes sont aux objets en </w:t>
      </w:r>
      <w:hyperlink r:id="rId10" w:history="1">
        <w:r w:rsidRPr="00C61721">
          <w:rPr>
            <w:color w:val="000000" w:themeColor="text1"/>
            <w:sz w:val="26"/>
            <w:szCs w:val="26"/>
          </w:rPr>
          <w:t>Programmation Orientée Objet</w:t>
        </w:r>
      </w:hyperlink>
      <w:r w:rsidRPr="00C61721">
        <w:rPr>
          <w:color w:val="000000" w:themeColor="text1"/>
          <w:sz w:val="26"/>
          <w:szCs w:val="26"/>
        </w:rPr>
        <w:t> : un moule.</w:t>
      </w:r>
    </w:p>
    <w:p w14:paraId="76A4A4AA" w14:textId="77777777" w:rsidR="003F0368" w:rsidRPr="00C61721" w:rsidRDefault="003F0368" w:rsidP="00C61721">
      <w:pPr>
        <w:pStyle w:val="NormalWeb"/>
        <w:shd w:val="clear" w:color="auto" w:fill="FFFFFF"/>
        <w:spacing w:before="0" w:beforeAutospacing="0"/>
        <w:jc w:val="both"/>
        <w:rPr>
          <w:color w:val="000000" w:themeColor="text1"/>
          <w:sz w:val="26"/>
          <w:szCs w:val="26"/>
        </w:rPr>
      </w:pPr>
      <w:r w:rsidRPr="00C61721">
        <w:rPr>
          <w:color w:val="000000" w:themeColor="text1"/>
          <w:sz w:val="26"/>
          <w:szCs w:val="26"/>
        </w:rPr>
        <w:t xml:space="preserve">Par contexte, il faut entendre la disposition des dossiers, la disponibilité de certaines librairies, le </w:t>
      </w:r>
      <w:proofErr w:type="spellStart"/>
      <w:r w:rsidRPr="00C61721">
        <w:rPr>
          <w:color w:val="000000" w:themeColor="text1"/>
          <w:sz w:val="26"/>
          <w:szCs w:val="26"/>
        </w:rPr>
        <w:t>bindage</w:t>
      </w:r>
      <w:proofErr w:type="spellEnd"/>
      <w:r w:rsidRPr="00C61721">
        <w:rPr>
          <w:color w:val="000000" w:themeColor="text1"/>
          <w:sz w:val="26"/>
          <w:szCs w:val="26"/>
        </w:rPr>
        <w:t xml:space="preserve"> de certains ports en interne et en externe du conteneur mais également un ensemble de commandes à exécuter au lancement d’un conteneur.</w:t>
      </w:r>
    </w:p>
    <w:p w14:paraId="254E08B8" w14:textId="77777777" w:rsidR="003F0368" w:rsidRPr="00C61721" w:rsidRDefault="003F0368" w:rsidP="00C61721">
      <w:pPr>
        <w:pStyle w:val="NormalWeb"/>
        <w:shd w:val="clear" w:color="auto" w:fill="FFFFFF"/>
        <w:spacing w:before="0" w:beforeAutospacing="0"/>
        <w:jc w:val="both"/>
        <w:rPr>
          <w:color w:val="000000" w:themeColor="text1"/>
          <w:sz w:val="26"/>
          <w:szCs w:val="26"/>
        </w:rPr>
      </w:pPr>
      <w:r w:rsidRPr="00C61721">
        <w:rPr>
          <w:color w:val="000000" w:themeColor="text1"/>
          <w:sz w:val="26"/>
          <w:szCs w:val="26"/>
        </w:rPr>
        <w:t>Tout comme les conteneurs, nous regarderons les différentes manières d’obtenir des images dans le second article.</w:t>
      </w:r>
    </w:p>
    <w:p w14:paraId="3DB1312B" w14:textId="77777777" w:rsidR="003F0368" w:rsidRPr="00C61721" w:rsidRDefault="003F0368" w:rsidP="00C61721">
      <w:pPr>
        <w:pStyle w:val="Titre3"/>
        <w:shd w:val="clear" w:color="auto" w:fill="FFFFFF"/>
        <w:spacing w:before="0"/>
        <w:jc w:val="both"/>
        <w:rPr>
          <w:rFonts w:ascii="Times New Roman" w:eastAsia="Times New Roman" w:hAnsi="Times New Roman" w:cs="Times New Roman"/>
          <w:color w:val="000000" w:themeColor="text1"/>
          <w:kern w:val="0"/>
          <w:sz w:val="26"/>
          <w:szCs w:val="26"/>
          <w:lang w:eastAsia="fr-GN"/>
          <w14:ligatures w14:val="none"/>
        </w:rPr>
      </w:pPr>
      <w:r w:rsidRPr="00C61721">
        <w:rPr>
          <w:rFonts w:ascii="Times New Roman" w:eastAsia="Times New Roman" w:hAnsi="Times New Roman" w:cs="Times New Roman"/>
          <w:color w:val="000000" w:themeColor="text1"/>
          <w:kern w:val="0"/>
          <w:sz w:val="26"/>
          <w:szCs w:val="26"/>
          <w:lang w:eastAsia="fr-GN"/>
          <w14:ligatures w14:val="none"/>
        </w:rPr>
        <w:t>Troisième concept clé de Docker : le Dockerfile</w:t>
      </w:r>
    </w:p>
    <w:p w14:paraId="51B80C8C" w14:textId="77777777" w:rsidR="003F0368" w:rsidRPr="00C61721" w:rsidRDefault="003F0368" w:rsidP="00C61721">
      <w:pPr>
        <w:pStyle w:val="NormalWeb"/>
        <w:shd w:val="clear" w:color="auto" w:fill="FFFFFF"/>
        <w:spacing w:before="0" w:beforeAutospacing="0"/>
        <w:jc w:val="both"/>
        <w:rPr>
          <w:color w:val="000000" w:themeColor="text1"/>
          <w:sz w:val="26"/>
          <w:szCs w:val="26"/>
        </w:rPr>
      </w:pPr>
      <w:r w:rsidRPr="00C61721">
        <w:rPr>
          <w:color w:val="000000" w:themeColor="text1"/>
          <w:sz w:val="26"/>
          <w:szCs w:val="26"/>
        </w:rPr>
        <w:t>Et voici la troisième et dernière pièce du puzzle : le Dockerfile.</w:t>
      </w:r>
    </w:p>
    <w:p w14:paraId="1CC62D1B" w14:textId="77777777" w:rsidR="003F0368" w:rsidRPr="00C61721" w:rsidRDefault="003F0368" w:rsidP="00C61721">
      <w:pPr>
        <w:pStyle w:val="NormalWeb"/>
        <w:shd w:val="clear" w:color="auto" w:fill="FFFFFF"/>
        <w:spacing w:before="0" w:beforeAutospacing="0"/>
        <w:jc w:val="both"/>
        <w:rPr>
          <w:color w:val="000000" w:themeColor="text1"/>
          <w:sz w:val="26"/>
          <w:szCs w:val="26"/>
        </w:rPr>
      </w:pPr>
      <w:r w:rsidRPr="00C61721">
        <w:rPr>
          <w:bCs/>
          <w:color w:val="000000" w:themeColor="text1"/>
          <w:sz w:val="26"/>
          <w:szCs w:val="26"/>
        </w:rPr>
        <w:t>Un Dockerfile est un fichier qui liste les instructions à exécuter pour build une image. Il est lu de haut en bas au cours du processus de build.</w:t>
      </w:r>
    </w:p>
    <w:p w14:paraId="79BD1AE7" w14:textId="77777777" w:rsidR="003F0368" w:rsidRPr="00C61721" w:rsidRDefault="003F0368" w:rsidP="00C61721">
      <w:pPr>
        <w:spacing w:line="240" w:lineRule="auto"/>
        <w:jc w:val="both"/>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721">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Quelques technologies qui l’ont précédées :</w:t>
      </w:r>
    </w:p>
    <w:p w14:paraId="66BE15AA" w14:textId="77777777" w:rsidR="003F0368" w:rsidRPr="00C61721" w:rsidRDefault="003F0368" w:rsidP="00C61721">
      <w:pPr>
        <w:pStyle w:val="NormalWeb"/>
        <w:shd w:val="clear" w:color="auto" w:fill="FFFFFF"/>
        <w:spacing w:before="120" w:beforeAutospacing="0" w:after="0" w:afterAutospacing="0"/>
        <w:jc w:val="both"/>
        <w:rPr>
          <w:color w:val="000000" w:themeColor="text1"/>
          <w:sz w:val="26"/>
          <w:szCs w:val="26"/>
          <w:shd w:val="clear" w:color="auto" w:fill="F9F9F9"/>
          <w:lang w:val="fr-FR"/>
        </w:rPr>
      </w:pPr>
      <w:r w:rsidRPr="00C61721">
        <w:rPr>
          <w:color w:val="000000" w:themeColor="text1"/>
          <w:sz w:val="26"/>
          <w:szCs w:val="26"/>
          <w:shd w:val="clear" w:color="auto" w:fill="F9F9F9"/>
          <w:lang w:val="fr-FR"/>
        </w:rPr>
        <w:t>Les technologies qui ont précédé docker :</w:t>
      </w:r>
    </w:p>
    <w:p w14:paraId="2551FD71" w14:textId="77777777" w:rsidR="003F0368" w:rsidRPr="00C61721" w:rsidRDefault="003F0368" w:rsidP="00C61721">
      <w:pPr>
        <w:pStyle w:val="NormalWeb"/>
        <w:spacing w:after="0" w:afterAutospacing="0"/>
        <w:jc w:val="both"/>
        <w:rPr>
          <w:color w:val="000000" w:themeColor="text1"/>
          <w:sz w:val="26"/>
          <w:szCs w:val="26"/>
        </w:rPr>
      </w:pPr>
      <w:r w:rsidRPr="00C61721">
        <w:rPr>
          <w:color w:val="000000" w:themeColor="text1"/>
          <w:sz w:val="26"/>
          <w:szCs w:val="26"/>
        </w:rPr>
        <w:t>Avant </w:t>
      </w:r>
      <w:r w:rsidRPr="00C61721">
        <w:rPr>
          <w:rStyle w:val="lev"/>
          <w:b w:val="0"/>
          <w:color w:val="000000" w:themeColor="text1"/>
          <w:sz w:val="26"/>
          <w:szCs w:val="26"/>
        </w:rPr>
        <w:t>Docker</w:t>
      </w:r>
      <w:r w:rsidRPr="00C61721">
        <w:rPr>
          <w:color w:val="000000" w:themeColor="text1"/>
          <w:sz w:val="26"/>
          <w:szCs w:val="26"/>
        </w:rPr>
        <w:t>, les entreprises utilisaient souvent des </w:t>
      </w:r>
      <w:r w:rsidRPr="00C61721">
        <w:rPr>
          <w:rStyle w:val="lev"/>
          <w:b w:val="0"/>
          <w:color w:val="000000" w:themeColor="text1"/>
          <w:sz w:val="26"/>
          <w:szCs w:val="26"/>
        </w:rPr>
        <w:t>machines virtuelles (VM)</w:t>
      </w:r>
      <w:r w:rsidRPr="00C61721">
        <w:rPr>
          <w:color w:val="000000" w:themeColor="text1"/>
          <w:sz w:val="26"/>
          <w:szCs w:val="26"/>
        </w:rPr>
        <w:t> pour exécuter des applications. Ces machines virtuelles peuvent émuler des ordinateurs physiques, permettant aux développeurs de transformer un serveur en plusieurs serveurs. Cependant, cette approche présente certains inconvénients, notamment en termes de </w:t>
      </w:r>
      <w:r w:rsidRPr="00C61721">
        <w:rPr>
          <w:rStyle w:val="lev"/>
          <w:b w:val="0"/>
          <w:color w:val="000000" w:themeColor="text1"/>
          <w:sz w:val="26"/>
          <w:szCs w:val="26"/>
        </w:rPr>
        <w:t>consommation de ressources</w:t>
      </w:r>
      <w:r w:rsidRPr="00C61721">
        <w:rPr>
          <w:color w:val="000000" w:themeColor="text1"/>
          <w:sz w:val="26"/>
          <w:szCs w:val="26"/>
        </w:rPr>
        <w:t> et de </w:t>
      </w:r>
      <w:r w:rsidRPr="00C61721">
        <w:rPr>
          <w:rStyle w:val="lev"/>
          <w:b w:val="0"/>
          <w:color w:val="000000" w:themeColor="text1"/>
          <w:sz w:val="26"/>
          <w:szCs w:val="26"/>
        </w:rPr>
        <w:t>lourdeur</w:t>
      </w:r>
      <w:r w:rsidRPr="00C61721">
        <w:rPr>
          <w:color w:val="000000" w:themeColor="text1"/>
          <w:sz w:val="26"/>
          <w:szCs w:val="26"/>
        </w:rPr>
        <w:t>. Les VM nécessitent un système d’exploitation complet pour chaque instance, ce qui peut entraîner une </w:t>
      </w:r>
      <w:r w:rsidRPr="00C61721">
        <w:rPr>
          <w:rStyle w:val="lev"/>
          <w:b w:val="0"/>
          <w:color w:val="000000" w:themeColor="text1"/>
          <w:sz w:val="26"/>
          <w:szCs w:val="26"/>
        </w:rPr>
        <w:t>surcharge</w:t>
      </w:r>
      <w:r w:rsidRPr="00C61721">
        <w:rPr>
          <w:color w:val="000000" w:themeColor="text1"/>
          <w:sz w:val="26"/>
          <w:szCs w:val="26"/>
        </w:rPr>
        <w:t> en termes de stockage et de mémoire.</w:t>
      </w:r>
    </w:p>
    <w:p w14:paraId="557493FE" w14:textId="77777777" w:rsidR="003F0368" w:rsidRPr="00C61721" w:rsidRDefault="003F0368" w:rsidP="00C61721">
      <w:pPr>
        <w:pStyle w:val="NormalWeb"/>
        <w:spacing w:before="180" w:beforeAutospacing="0" w:after="0" w:afterAutospacing="0"/>
        <w:jc w:val="both"/>
        <w:rPr>
          <w:color w:val="000000" w:themeColor="text1"/>
          <w:sz w:val="26"/>
          <w:szCs w:val="26"/>
        </w:rPr>
      </w:pPr>
      <w:r w:rsidRPr="00C61721">
        <w:rPr>
          <w:rStyle w:val="lev"/>
          <w:b w:val="0"/>
          <w:color w:val="000000" w:themeColor="text1"/>
          <w:sz w:val="26"/>
          <w:szCs w:val="26"/>
        </w:rPr>
        <w:t>Docker</w:t>
      </w:r>
      <w:r w:rsidRPr="00C61721">
        <w:rPr>
          <w:color w:val="000000" w:themeColor="text1"/>
          <w:sz w:val="26"/>
          <w:szCs w:val="26"/>
        </w:rPr>
        <w:t>, en revanche, a introduit une approche plus légère et plus efficace : la </w:t>
      </w:r>
      <w:r w:rsidRPr="00C61721">
        <w:rPr>
          <w:rStyle w:val="lev"/>
          <w:b w:val="0"/>
          <w:color w:val="000000" w:themeColor="text1"/>
          <w:sz w:val="26"/>
          <w:szCs w:val="26"/>
        </w:rPr>
        <w:t>virtualisation basée sur des conteneurs</w:t>
      </w:r>
      <w:r w:rsidRPr="00C61721">
        <w:rPr>
          <w:color w:val="000000" w:themeColor="text1"/>
          <w:sz w:val="26"/>
          <w:szCs w:val="26"/>
        </w:rPr>
        <w:t>. Voici un bref historique de l’évolution de Docker :</w:t>
      </w:r>
    </w:p>
    <w:p w14:paraId="745E5D19" w14:textId="77777777" w:rsidR="003F0368" w:rsidRPr="00C61721" w:rsidRDefault="003F0368" w:rsidP="00C61721">
      <w:pPr>
        <w:pStyle w:val="NormalWeb"/>
        <w:spacing w:before="180" w:beforeAutospacing="0" w:after="0" w:afterAutospacing="0"/>
        <w:jc w:val="both"/>
        <w:rPr>
          <w:color w:val="000000" w:themeColor="text1"/>
          <w:sz w:val="26"/>
          <w:szCs w:val="26"/>
          <w:lang w:val="fr-FR"/>
        </w:rPr>
      </w:pPr>
    </w:p>
    <w:p w14:paraId="63268283" w14:textId="77777777" w:rsidR="003F0368" w:rsidRPr="00C61721" w:rsidRDefault="003F0368" w:rsidP="00C61721">
      <w:pPr>
        <w:pStyle w:val="NormalWeb"/>
        <w:numPr>
          <w:ilvl w:val="0"/>
          <w:numId w:val="1"/>
        </w:numPr>
        <w:spacing w:before="0" w:beforeAutospacing="0" w:after="0" w:afterAutospacing="0"/>
        <w:ind w:left="0"/>
        <w:jc w:val="both"/>
        <w:rPr>
          <w:color w:val="000000" w:themeColor="text1"/>
          <w:sz w:val="26"/>
          <w:szCs w:val="26"/>
        </w:rPr>
      </w:pPr>
      <w:r w:rsidRPr="00C61721">
        <w:rPr>
          <w:rStyle w:val="lev"/>
          <w:color w:val="000000" w:themeColor="text1"/>
          <w:sz w:val="26"/>
          <w:szCs w:val="26"/>
        </w:rPr>
        <w:t>LXC (Linux Containers)</w:t>
      </w:r>
      <w:r w:rsidRPr="00C61721">
        <w:rPr>
          <w:color w:val="000000" w:themeColor="text1"/>
          <w:sz w:val="26"/>
          <w:szCs w:val="26"/>
        </w:rPr>
        <w:t> : La première version de la technologie Docker est née sous </w:t>
      </w:r>
      <w:proofErr w:type="spellStart"/>
      <w:r w:rsidRPr="00C61721">
        <w:rPr>
          <w:rStyle w:val="lev"/>
          <w:b w:val="0"/>
          <w:color w:val="000000" w:themeColor="text1"/>
          <w:sz w:val="26"/>
          <w:szCs w:val="26"/>
        </w:rPr>
        <w:t>dotCloud</w:t>
      </w:r>
      <w:proofErr w:type="spellEnd"/>
      <w:r w:rsidRPr="00C61721">
        <w:rPr>
          <w:color w:val="000000" w:themeColor="text1"/>
          <w:sz w:val="26"/>
          <w:szCs w:val="26"/>
        </w:rPr>
        <w:t>. À l’origine, elle était utilisée pour faire tourner la plate-forme en tant que service (PaaS). </w:t>
      </w:r>
      <w:hyperlink r:id="rId11" w:tgtFrame="_blank" w:history="1">
        <w:r w:rsidRPr="00C61721">
          <w:rPr>
            <w:rStyle w:val="Lienhypertexte"/>
            <w:rFonts w:eastAsiaTheme="minorEastAsia"/>
            <w:color w:val="000000" w:themeColor="text1"/>
            <w:sz w:val="26"/>
            <w:szCs w:val="26"/>
            <w:u w:val="none"/>
          </w:rPr>
          <w:t>Par la suite, </w:t>
        </w:r>
        <w:r w:rsidRPr="00C61721">
          <w:rPr>
            <w:rStyle w:val="lev"/>
            <w:b w:val="0"/>
            <w:color w:val="000000" w:themeColor="text1"/>
            <w:sz w:val="26"/>
            <w:szCs w:val="26"/>
          </w:rPr>
          <w:t xml:space="preserve">Solomon </w:t>
        </w:r>
        <w:proofErr w:type="spellStart"/>
        <w:r w:rsidRPr="00C61721">
          <w:rPr>
            <w:rStyle w:val="lev"/>
            <w:b w:val="0"/>
            <w:color w:val="000000" w:themeColor="text1"/>
            <w:sz w:val="26"/>
            <w:szCs w:val="26"/>
          </w:rPr>
          <w:t>Hykes</w:t>
        </w:r>
        <w:proofErr w:type="spellEnd"/>
        <w:r w:rsidRPr="00C61721">
          <w:rPr>
            <w:rStyle w:val="Lienhypertexte"/>
            <w:rFonts w:eastAsiaTheme="minorEastAsia"/>
            <w:color w:val="000000" w:themeColor="text1"/>
            <w:sz w:val="26"/>
            <w:szCs w:val="26"/>
            <w:u w:val="none"/>
          </w:rPr>
          <w:t>, le fondateur de Docker, a décidé de réécrire cette technologie en </w:t>
        </w:r>
        <w:r w:rsidRPr="00C61721">
          <w:rPr>
            <w:rStyle w:val="lev"/>
            <w:b w:val="0"/>
            <w:color w:val="000000" w:themeColor="text1"/>
            <w:sz w:val="26"/>
            <w:szCs w:val="26"/>
          </w:rPr>
          <w:t>open source</w:t>
        </w:r>
        <w:r w:rsidRPr="00C61721">
          <w:rPr>
            <w:rStyle w:val="Lienhypertexte"/>
            <w:rFonts w:eastAsiaTheme="minorEastAsia"/>
            <w:color w:val="000000" w:themeColor="text1"/>
            <w:sz w:val="26"/>
            <w:szCs w:val="26"/>
            <w:u w:val="none"/>
          </w:rPr>
          <w:t> (en langage Go) et de la partager avec la communauté</w:t>
        </w:r>
      </w:hyperlink>
      <w:r w:rsidRPr="00C61721">
        <w:rPr>
          <w:color w:val="000000" w:themeColor="text1"/>
          <w:sz w:val="26"/>
          <w:szCs w:val="26"/>
        </w:rPr>
        <w:t>.</w:t>
      </w:r>
    </w:p>
    <w:p w14:paraId="5769D44C" w14:textId="77777777" w:rsidR="00906EE3" w:rsidRPr="00C61721" w:rsidRDefault="00906EE3" w:rsidP="00C61721">
      <w:pPr>
        <w:pStyle w:val="NormalWeb"/>
        <w:spacing w:before="0" w:beforeAutospacing="0" w:after="0" w:afterAutospacing="0"/>
        <w:jc w:val="both"/>
        <w:rPr>
          <w:color w:val="000000" w:themeColor="text1"/>
          <w:sz w:val="26"/>
          <w:szCs w:val="26"/>
        </w:rPr>
      </w:pPr>
    </w:p>
    <w:p w14:paraId="1202595B" w14:textId="77777777" w:rsidR="00906EE3" w:rsidRPr="00C61721" w:rsidRDefault="00906EE3" w:rsidP="00C61721">
      <w:pPr>
        <w:pStyle w:val="NormalWeb"/>
        <w:spacing w:before="0" w:beforeAutospacing="0" w:after="0" w:afterAutospacing="0"/>
        <w:jc w:val="both"/>
        <w:rPr>
          <w:color w:val="000000" w:themeColor="text1"/>
          <w:sz w:val="26"/>
          <w:szCs w:val="26"/>
        </w:rPr>
      </w:pPr>
    </w:p>
    <w:p w14:paraId="7F2AA131" w14:textId="77777777" w:rsidR="00906EE3" w:rsidRPr="00C61721" w:rsidRDefault="00906EE3" w:rsidP="00C61721">
      <w:pPr>
        <w:pStyle w:val="NormalWeb"/>
        <w:spacing w:before="0" w:beforeAutospacing="0" w:after="0" w:afterAutospacing="0"/>
        <w:jc w:val="both"/>
        <w:rPr>
          <w:color w:val="000000" w:themeColor="text1"/>
          <w:sz w:val="26"/>
          <w:szCs w:val="26"/>
        </w:rPr>
      </w:pPr>
    </w:p>
    <w:p w14:paraId="2176CA4A" w14:textId="77777777" w:rsidR="00906EE3" w:rsidRPr="00C61721" w:rsidRDefault="006D3B68" w:rsidP="00C61721">
      <w:pPr>
        <w:pStyle w:val="NormalWeb"/>
        <w:spacing w:before="0" w:beforeAutospacing="0" w:after="0" w:afterAutospacing="0"/>
        <w:jc w:val="both"/>
        <w:rPr>
          <w:color w:val="000000" w:themeColor="text1"/>
          <w:sz w:val="26"/>
          <w:szCs w:val="26"/>
        </w:rPr>
      </w:pPr>
      <w:r w:rsidRPr="00C61721">
        <w:rPr>
          <w:noProof/>
          <w:color w:val="000000" w:themeColor="text1"/>
          <w:sz w:val="32"/>
          <w:lang w:val="fr-FR" w:eastAsia="fr-FR"/>
        </w:rPr>
        <w:drawing>
          <wp:anchor distT="0" distB="0" distL="114300" distR="114300" simplePos="0" relativeHeight="251662336" behindDoc="0" locked="0" layoutInCell="1" allowOverlap="1" wp14:anchorId="37645083" wp14:editId="6E6A8830">
            <wp:simplePos x="0" y="0"/>
            <wp:positionH relativeFrom="column">
              <wp:posOffset>338455</wp:posOffset>
            </wp:positionH>
            <wp:positionV relativeFrom="paragraph">
              <wp:posOffset>75565</wp:posOffset>
            </wp:positionV>
            <wp:extent cx="4762500" cy="2724150"/>
            <wp:effectExtent l="0" t="0" r="0" b="0"/>
            <wp:wrapNone/>
            <wp:docPr id="11" name="Image 11" descr="D:\DEVOPS\O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VOPS\OI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3B4B87" w14:textId="77777777" w:rsidR="00906EE3" w:rsidRPr="00C61721" w:rsidRDefault="00906EE3" w:rsidP="00C61721">
      <w:pPr>
        <w:pStyle w:val="NormalWeb"/>
        <w:spacing w:before="0" w:beforeAutospacing="0" w:after="0" w:afterAutospacing="0"/>
        <w:jc w:val="both"/>
        <w:rPr>
          <w:color w:val="000000" w:themeColor="text1"/>
          <w:sz w:val="26"/>
          <w:szCs w:val="26"/>
        </w:rPr>
      </w:pPr>
    </w:p>
    <w:p w14:paraId="2ECD614C" w14:textId="77777777" w:rsidR="00906EE3" w:rsidRPr="00C61721" w:rsidRDefault="00906EE3" w:rsidP="00C61721">
      <w:pPr>
        <w:pStyle w:val="NormalWeb"/>
        <w:spacing w:before="0" w:beforeAutospacing="0" w:after="0" w:afterAutospacing="0"/>
        <w:jc w:val="both"/>
        <w:rPr>
          <w:color w:val="000000" w:themeColor="text1"/>
          <w:sz w:val="26"/>
          <w:szCs w:val="26"/>
        </w:rPr>
      </w:pPr>
    </w:p>
    <w:p w14:paraId="181A5FA0" w14:textId="77777777" w:rsidR="00906EE3" w:rsidRPr="00C61721" w:rsidRDefault="00906EE3" w:rsidP="00C61721">
      <w:pPr>
        <w:pStyle w:val="NormalWeb"/>
        <w:spacing w:before="0" w:beforeAutospacing="0" w:after="0" w:afterAutospacing="0"/>
        <w:jc w:val="both"/>
        <w:rPr>
          <w:color w:val="000000" w:themeColor="text1"/>
          <w:sz w:val="26"/>
          <w:szCs w:val="26"/>
        </w:rPr>
      </w:pPr>
    </w:p>
    <w:p w14:paraId="46D34DBF" w14:textId="77777777" w:rsidR="00906EE3" w:rsidRPr="00C61721" w:rsidRDefault="00906EE3" w:rsidP="00C61721">
      <w:pPr>
        <w:pStyle w:val="NormalWeb"/>
        <w:spacing w:before="0" w:beforeAutospacing="0" w:after="0" w:afterAutospacing="0"/>
        <w:jc w:val="both"/>
        <w:rPr>
          <w:color w:val="000000" w:themeColor="text1"/>
          <w:sz w:val="26"/>
          <w:szCs w:val="26"/>
        </w:rPr>
      </w:pPr>
    </w:p>
    <w:p w14:paraId="335A834F" w14:textId="77777777" w:rsidR="00906EE3" w:rsidRPr="00C61721" w:rsidRDefault="00906EE3" w:rsidP="00C61721">
      <w:pPr>
        <w:pStyle w:val="NormalWeb"/>
        <w:spacing w:before="0" w:beforeAutospacing="0" w:after="0" w:afterAutospacing="0"/>
        <w:jc w:val="both"/>
        <w:rPr>
          <w:color w:val="000000" w:themeColor="text1"/>
          <w:sz w:val="26"/>
          <w:szCs w:val="26"/>
        </w:rPr>
      </w:pPr>
    </w:p>
    <w:p w14:paraId="326C4F42" w14:textId="77777777" w:rsidR="00906EE3" w:rsidRPr="00C61721" w:rsidRDefault="00906EE3" w:rsidP="00C61721">
      <w:pPr>
        <w:pStyle w:val="NormalWeb"/>
        <w:spacing w:before="0" w:beforeAutospacing="0" w:after="0" w:afterAutospacing="0"/>
        <w:jc w:val="both"/>
        <w:rPr>
          <w:color w:val="000000" w:themeColor="text1"/>
          <w:sz w:val="26"/>
          <w:szCs w:val="26"/>
        </w:rPr>
      </w:pPr>
    </w:p>
    <w:p w14:paraId="00295D7D" w14:textId="77777777" w:rsidR="00906EE3" w:rsidRPr="00C61721" w:rsidRDefault="00906EE3" w:rsidP="00C61721">
      <w:pPr>
        <w:pStyle w:val="NormalWeb"/>
        <w:spacing w:before="0" w:beforeAutospacing="0" w:after="0" w:afterAutospacing="0"/>
        <w:jc w:val="both"/>
        <w:rPr>
          <w:color w:val="000000" w:themeColor="text1"/>
          <w:sz w:val="26"/>
          <w:szCs w:val="26"/>
        </w:rPr>
      </w:pPr>
    </w:p>
    <w:p w14:paraId="4DF434F7" w14:textId="77777777" w:rsidR="00906EE3" w:rsidRPr="00C61721" w:rsidRDefault="00906EE3" w:rsidP="00C61721">
      <w:pPr>
        <w:pStyle w:val="NormalWeb"/>
        <w:spacing w:before="0" w:beforeAutospacing="0" w:after="0" w:afterAutospacing="0"/>
        <w:jc w:val="both"/>
        <w:rPr>
          <w:color w:val="000000" w:themeColor="text1"/>
          <w:sz w:val="26"/>
          <w:szCs w:val="26"/>
        </w:rPr>
      </w:pPr>
    </w:p>
    <w:p w14:paraId="2CA0B62F" w14:textId="77777777" w:rsidR="00906EE3" w:rsidRPr="00C61721" w:rsidRDefault="00906EE3" w:rsidP="00C61721">
      <w:pPr>
        <w:pStyle w:val="NormalWeb"/>
        <w:spacing w:before="0" w:beforeAutospacing="0" w:after="0" w:afterAutospacing="0"/>
        <w:jc w:val="both"/>
        <w:rPr>
          <w:color w:val="000000" w:themeColor="text1"/>
          <w:sz w:val="26"/>
          <w:szCs w:val="26"/>
        </w:rPr>
      </w:pPr>
    </w:p>
    <w:p w14:paraId="2C79F1C2" w14:textId="77777777" w:rsidR="00906EE3" w:rsidRPr="00C61721" w:rsidRDefault="00906EE3" w:rsidP="00C61721">
      <w:pPr>
        <w:pStyle w:val="NormalWeb"/>
        <w:spacing w:before="0" w:beforeAutospacing="0" w:after="0" w:afterAutospacing="0"/>
        <w:jc w:val="both"/>
        <w:rPr>
          <w:color w:val="000000" w:themeColor="text1"/>
          <w:sz w:val="26"/>
          <w:szCs w:val="26"/>
        </w:rPr>
      </w:pPr>
    </w:p>
    <w:p w14:paraId="5D3C5A4B" w14:textId="77777777" w:rsidR="00906EE3" w:rsidRPr="00C61721" w:rsidRDefault="00906EE3" w:rsidP="00C61721">
      <w:pPr>
        <w:pStyle w:val="NormalWeb"/>
        <w:spacing w:before="0" w:beforeAutospacing="0" w:after="0" w:afterAutospacing="0"/>
        <w:jc w:val="both"/>
        <w:rPr>
          <w:color w:val="000000" w:themeColor="text1"/>
          <w:sz w:val="26"/>
          <w:szCs w:val="26"/>
        </w:rPr>
      </w:pPr>
    </w:p>
    <w:p w14:paraId="6F60DFA3" w14:textId="77777777" w:rsidR="00A77F5A" w:rsidRPr="00C61721" w:rsidRDefault="00A77F5A" w:rsidP="00C61721">
      <w:pPr>
        <w:pStyle w:val="NormalWeb"/>
        <w:spacing w:before="0" w:beforeAutospacing="0" w:after="0" w:afterAutospacing="0"/>
        <w:jc w:val="both"/>
        <w:rPr>
          <w:color w:val="000000" w:themeColor="text1"/>
          <w:sz w:val="26"/>
          <w:szCs w:val="26"/>
        </w:rPr>
      </w:pPr>
    </w:p>
    <w:p w14:paraId="72705BBC" w14:textId="77777777" w:rsidR="00A77F5A" w:rsidRPr="00C61721" w:rsidRDefault="00A77F5A" w:rsidP="00C61721">
      <w:pPr>
        <w:pStyle w:val="NormalWeb"/>
        <w:spacing w:before="0" w:beforeAutospacing="0" w:after="0" w:afterAutospacing="0"/>
        <w:jc w:val="both"/>
        <w:rPr>
          <w:color w:val="000000" w:themeColor="text1"/>
          <w:sz w:val="26"/>
          <w:szCs w:val="26"/>
        </w:rPr>
      </w:pPr>
    </w:p>
    <w:p w14:paraId="5B7C2E4F" w14:textId="77777777" w:rsidR="00CE7E2E" w:rsidRPr="00C61721" w:rsidRDefault="00CE7E2E" w:rsidP="00C61721">
      <w:pPr>
        <w:pStyle w:val="NormalWeb"/>
        <w:spacing w:before="0" w:beforeAutospacing="0" w:after="0" w:afterAutospacing="0"/>
        <w:jc w:val="both"/>
        <w:rPr>
          <w:color w:val="000000" w:themeColor="text1"/>
          <w:sz w:val="26"/>
          <w:szCs w:val="26"/>
        </w:rPr>
      </w:pPr>
    </w:p>
    <w:p w14:paraId="46098602" w14:textId="77777777" w:rsidR="00CE7E2E" w:rsidRPr="00C61721" w:rsidRDefault="00CE7E2E" w:rsidP="00C61721">
      <w:pPr>
        <w:pStyle w:val="NormalWeb"/>
        <w:spacing w:before="0" w:beforeAutospacing="0" w:after="0" w:afterAutospacing="0"/>
        <w:jc w:val="both"/>
        <w:rPr>
          <w:color w:val="000000" w:themeColor="text1"/>
          <w:sz w:val="26"/>
          <w:szCs w:val="26"/>
        </w:rPr>
      </w:pPr>
    </w:p>
    <w:p w14:paraId="7666D77C" w14:textId="77777777" w:rsidR="00CE7E2E" w:rsidRPr="00C61721" w:rsidRDefault="00CE7E2E" w:rsidP="00C61721">
      <w:pPr>
        <w:pStyle w:val="NormalWeb"/>
        <w:spacing w:before="0" w:beforeAutospacing="0" w:after="0" w:afterAutospacing="0"/>
        <w:jc w:val="both"/>
        <w:rPr>
          <w:color w:val="000000" w:themeColor="text1"/>
          <w:sz w:val="26"/>
          <w:szCs w:val="26"/>
        </w:rPr>
      </w:pPr>
    </w:p>
    <w:p w14:paraId="6265AB4D" w14:textId="77777777" w:rsidR="00CE7E2E" w:rsidRPr="00C61721" w:rsidRDefault="00CE7E2E" w:rsidP="00C61721">
      <w:pPr>
        <w:pStyle w:val="NormalWeb"/>
        <w:spacing w:before="0" w:beforeAutospacing="0" w:after="0" w:afterAutospacing="0"/>
        <w:jc w:val="both"/>
        <w:rPr>
          <w:color w:val="000000" w:themeColor="text1"/>
          <w:sz w:val="26"/>
          <w:szCs w:val="26"/>
        </w:rPr>
      </w:pPr>
    </w:p>
    <w:p w14:paraId="7169A188" w14:textId="77777777" w:rsidR="003F0368" w:rsidRPr="00C61721" w:rsidRDefault="003F0368" w:rsidP="00C61721">
      <w:pPr>
        <w:pStyle w:val="NormalWeb"/>
        <w:numPr>
          <w:ilvl w:val="0"/>
          <w:numId w:val="1"/>
        </w:numPr>
        <w:spacing w:before="0" w:beforeAutospacing="0" w:after="0" w:afterAutospacing="0"/>
        <w:ind w:left="0"/>
        <w:jc w:val="both"/>
        <w:rPr>
          <w:color w:val="000000" w:themeColor="text1"/>
          <w:sz w:val="26"/>
          <w:szCs w:val="26"/>
        </w:rPr>
      </w:pPr>
      <w:proofErr w:type="spellStart"/>
      <w:r w:rsidRPr="00C61721">
        <w:rPr>
          <w:rStyle w:val="lev"/>
          <w:color w:val="000000" w:themeColor="text1"/>
          <w:sz w:val="26"/>
          <w:szCs w:val="26"/>
        </w:rPr>
        <w:t>Libcontainer</w:t>
      </w:r>
      <w:proofErr w:type="spellEnd"/>
      <w:r w:rsidRPr="00C61721">
        <w:rPr>
          <w:color w:val="000000" w:themeColor="text1"/>
          <w:sz w:val="26"/>
          <w:szCs w:val="26"/>
        </w:rPr>
        <w:t> : Docker a remplacé LXC par </w:t>
      </w:r>
      <w:proofErr w:type="spellStart"/>
      <w:r w:rsidRPr="00C61721">
        <w:rPr>
          <w:rStyle w:val="lev"/>
          <w:b w:val="0"/>
          <w:color w:val="000000" w:themeColor="text1"/>
          <w:sz w:val="26"/>
          <w:szCs w:val="26"/>
        </w:rPr>
        <w:t>libcontainer</w:t>
      </w:r>
      <w:proofErr w:type="spellEnd"/>
      <w:r w:rsidRPr="00C61721">
        <w:rPr>
          <w:color w:val="000000" w:themeColor="text1"/>
          <w:sz w:val="26"/>
          <w:szCs w:val="26"/>
        </w:rPr>
        <w:t xml:space="preserve">. Cette évolution a permis à Docker de devenir le standard pour la virtualisation basée sur les conteneurs. </w:t>
      </w:r>
      <w:proofErr w:type="spellStart"/>
      <w:r w:rsidRPr="00C61721">
        <w:rPr>
          <w:color w:val="000000" w:themeColor="text1"/>
          <w:sz w:val="26"/>
          <w:szCs w:val="26"/>
        </w:rPr>
        <w:t>Libcontainer</w:t>
      </w:r>
      <w:proofErr w:type="spellEnd"/>
      <w:r w:rsidRPr="00C61721">
        <w:rPr>
          <w:color w:val="000000" w:themeColor="text1"/>
          <w:sz w:val="26"/>
          <w:szCs w:val="26"/>
        </w:rPr>
        <w:t xml:space="preserve"> est devenu le moteur d’exécution de conteneur avec l’implémentation standard </w:t>
      </w:r>
      <w:proofErr w:type="spellStart"/>
      <w:r w:rsidRPr="00C61721">
        <w:rPr>
          <w:rStyle w:val="lev"/>
          <w:b w:val="0"/>
          <w:color w:val="000000" w:themeColor="text1"/>
          <w:sz w:val="26"/>
          <w:szCs w:val="26"/>
        </w:rPr>
        <w:t>runC</w:t>
      </w:r>
      <w:proofErr w:type="spellEnd"/>
      <w:r w:rsidRPr="00C61721">
        <w:rPr>
          <w:color w:val="000000" w:themeColor="text1"/>
          <w:sz w:val="26"/>
          <w:szCs w:val="26"/>
        </w:rPr>
        <w:t>.</w:t>
      </w:r>
    </w:p>
    <w:p w14:paraId="7C66C235" w14:textId="77777777" w:rsidR="005555CB" w:rsidRPr="00C61721" w:rsidRDefault="005555CB" w:rsidP="00C61721">
      <w:pPr>
        <w:pStyle w:val="NormalWeb"/>
        <w:spacing w:before="0" w:beforeAutospacing="0" w:after="0" w:afterAutospacing="0"/>
        <w:jc w:val="both"/>
        <w:rPr>
          <w:color w:val="000000" w:themeColor="text1"/>
          <w:sz w:val="26"/>
          <w:szCs w:val="26"/>
        </w:rPr>
      </w:pPr>
    </w:p>
    <w:p w14:paraId="0D35695D" w14:textId="77777777" w:rsidR="005555CB" w:rsidRPr="00C61721" w:rsidRDefault="005555CB" w:rsidP="00C61721">
      <w:pPr>
        <w:pStyle w:val="NormalWeb"/>
        <w:spacing w:before="0" w:beforeAutospacing="0" w:after="0" w:afterAutospacing="0"/>
        <w:jc w:val="both"/>
        <w:rPr>
          <w:color w:val="000000" w:themeColor="text1"/>
          <w:sz w:val="26"/>
          <w:szCs w:val="26"/>
        </w:rPr>
      </w:pPr>
    </w:p>
    <w:p w14:paraId="5517BCDF" w14:textId="77777777" w:rsidR="005555CB" w:rsidRPr="00C61721" w:rsidRDefault="005555CB" w:rsidP="00C61721">
      <w:pPr>
        <w:pStyle w:val="NormalWeb"/>
        <w:spacing w:before="0" w:beforeAutospacing="0" w:after="0" w:afterAutospacing="0"/>
        <w:jc w:val="both"/>
        <w:rPr>
          <w:color w:val="000000" w:themeColor="text1"/>
          <w:sz w:val="26"/>
          <w:szCs w:val="26"/>
        </w:rPr>
      </w:pPr>
    </w:p>
    <w:p w14:paraId="0AB597AC" w14:textId="77777777" w:rsidR="00684E01" w:rsidRPr="00C61721" w:rsidRDefault="00684E01" w:rsidP="00C61721">
      <w:pPr>
        <w:pStyle w:val="NormalWeb"/>
        <w:spacing w:before="0" w:beforeAutospacing="0" w:after="0" w:afterAutospacing="0"/>
        <w:jc w:val="both"/>
        <w:rPr>
          <w:color w:val="000000" w:themeColor="text1"/>
          <w:sz w:val="26"/>
          <w:szCs w:val="26"/>
        </w:rPr>
      </w:pPr>
    </w:p>
    <w:p w14:paraId="73886118" w14:textId="77777777" w:rsidR="00684E01" w:rsidRPr="00C61721" w:rsidRDefault="00684E01" w:rsidP="00C61721">
      <w:pPr>
        <w:pStyle w:val="NormalWeb"/>
        <w:spacing w:before="0" w:beforeAutospacing="0" w:after="0" w:afterAutospacing="0"/>
        <w:jc w:val="both"/>
        <w:rPr>
          <w:color w:val="000000" w:themeColor="text1"/>
          <w:sz w:val="26"/>
          <w:szCs w:val="26"/>
        </w:rPr>
      </w:pPr>
    </w:p>
    <w:p w14:paraId="5201DE16" w14:textId="77777777" w:rsidR="00684E01" w:rsidRPr="00C61721" w:rsidRDefault="00684E01" w:rsidP="00C61721">
      <w:pPr>
        <w:pStyle w:val="NormalWeb"/>
        <w:spacing w:before="0" w:beforeAutospacing="0" w:after="0" w:afterAutospacing="0"/>
        <w:jc w:val="both"/>
        <w:rPr>
          <w:color w:val="000000" w:themeColor="text1"/>
          <w:sz w:val="26"/>
          <w:szCs w:val="26"/>
        </w:rPr>
      </w:pPr>
    </w:p>
    <w:p w14:paraId="2CB1E250" w14:textId="77777777" w:rsidR="005555CB" w:rsidRPr="00C61721" w:rsidRDefault="00684E01" w:rsidP="00C61721">
      <w:pPr>
        <w:pStyle w:val="NormalWeb"/>
        <w:spacing w:before="0" w:beforeAutospacing="0" w:after="0" w:afterAutospacing="0"/>
        <w:jc w:val="both"/>
        <w:rPr>
          <w:color w:val="000000" w:themeColor="text1"/>
          <w:sz w:val="26"/>
          <w:szCs w:val="26"/>
        </w:rPr>
      </w:pPr>
      <w:r w:rsidRPr="00C61721">
        <w:rPr>
          <w:noProof/>
          <w:color w:val="000000" w:themeColor="text1"/>
          <w:sz w:val="32"/>
          <w:lang w:val="fr-FR" w:eastAsia="fr-FR"/>
        </w:rPr>
        <w:drawing>
          <wp:anchor distT="0" distB="0" distL="114300" distR="114300" simplePos="0" relativeHeight="251663360" behindDoc="0" locked="0" layoutInCell="1" allowOverlap="1" wp14:anchorId="1E7194B9" wp14:editId="7F2A98F7">
            <wp:simplePos x="0" y="0"/>
            <wp:positionH relativeFrom="column">
              <wp:posOffset>-67945</wp:posOffset>
            </wp:positionH>
            <wp:positionV relativeFrom="paragraph">
              <wp:posOffset>-234315</wp:posOffset>
            </wp:positionV>
            <wp:extent cx="5759016" cy="3233854"/>
            <wp:effectExtent l="0" t="0" r="0" b="5080"/>
            <wp:wrapNone/>
            <wp:docPr id="33" name="Image 33" descr="D:\DEVOPS\Libcont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VOPS\Libcontain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016" cy="3233854"/>
                    </a:xfrm>
                    <a:prstGeom prst="rect">
                      <a:avLst/>
                    </a:prstGeom>
                    <a:noFill/>
                    <a:ln>
                      <a:noFill/>
                    </a:ln>
                  </pic:spPr>
                </pic:pic>
              </a:graphicData>
            </a:graphic>
            <wp14:sizeRelV relativeFrom="margin">
              <wp14:pctHeight>0</wp14:pctHeight>
            </wp14:sizeRelV>
          </wp:anchor>
        </w:drawing>
      </w:r>
    </w:p>
    <w:p w14:paraId="3F43D541" w14:textId="77777777" w:rsidR="005555CB" w:rsidRPr="00C61721" w:rsidRDefault="005555CB" w:rsidP="00C61721">
      <w:pPr>
        <w:pStyle w:val="NormalWeb"/>
        <w:spacing w:before="0" w:beforeAutospacing="0" w:after="0" w:afterAutospacing="0"/>
        <w:jc w:val="both"/>
        <w:rPr>
          <w:color w:val="000000" w:themeColor="text1"/>
          <w:sz w:val="26"/>
          <w:szCs w:val="26"/>
        </w:rPr>
      </w:pPr>
    </w:p>
    <w:p w14:paraId="2858EF50" w14:textId="77777777" w:rsidR="005555CB" w:rsidRPr="00C61721" w:rsidRDefault="005555CB" w:rsidP="00C61721">
      <w:pPr>
        <w:pStyle w:val="NormalWeb"/>
        <w:spacing w:before="0" w:beforeAutospacing="0" w:after="0" w:afterAutospacing="0"/>
        <w:jc w:val="both"/>
        <w:rPr>
          <w:color w:val="000000" w:themeColor="text1"/>
          <w:sz w:val="26"/>
          <w:szCs w:val="26"/>
        </w:rPr>
      </w:pPr>
    </w:p>
    <w:p w14:paraId="76E19B96" w14:textId="77777777" w:rsidR="005555CB" w:rsidRPr="00C61721" w:rsidRDefault="005555CB" w:rsidP="00C61721">
      <w:pPr>
        <w:pStyle w:val="NormalWeb"/>
        <w:spacing w:before="0" w:beforeAutospacing="0" w:after="0" w:afterAutospacing="0"/>
        <w:jc w:val="both"/>
        <w:rPr>
          <w:color w:val="000000" w:themeColor="text1"/>
          <w:sz w:val="26"/>
          <w:szCs w:val="26"/>
        </w:rPr>
      </w:pPr>
    </w:p>
    <w:p w14:paraId="481ACD4A" w14:textId="77777777" w:rsidR="005555CB" w:rsidRPr="00C61721" w:rsidRDefault="005555CB" w:rsidP="00C61721">
      <w:pPr>
        <w:pStyle w:val="NormalWeb"/>
        <w:spacing w:before="0" w:beforeAutospacing="0" w:after="0" w:afterAutospacing="0"/>
        <w:jc w:val="both"/>
        <w:rPr>
          <w:color w:val="000000" w:themeColor="text1"/>
          <w:sz w:val="26"/>
          <w:szCs w:val="26"/>
        </w:rPr>
      </w:pPr>
    </w:p>
    <w:p w14:paraId="47427D34" w14:textId="77777777" w:rsidR="005555CB" w:rsidRPr="00C61721" w:rsidRDefault="005555CB" w:rsidP="00C61721">
      <w:pPr>
        <w:pStyle w:val="NormalWeb"/>
        <w:spacing w:before="0" w:beforeAutospacing="0" w:after="0" w:afterAutospacing="0"/>
        <w:jc w:val="both"/>
        <w:rPr>
          <w:color w:val="000000" w:themeColor="text1"/>
          <w:sz w:val="26"/>
          <w:szCs w:val="26"/>
        </w:rPr>
      </w:pPr>
    </w:p>
    <w:p w14:paraId="5CCA0E41" w14:textId="77777777" w:rsidR="005555CB" w:rsidRPr="00C61721" w:rsidRDefault="005555CB" w:rsidP="00C61721">
      <w:pPr>
        <w:pStyle w:val="NormalWeb"/>
        <w:spacing w:before="0" w:beforeAutospacing="0" w:after="0" w:afterAutospacing="0"/>
        <w:jc w:val="both"/>
        <w:rPr>
          <w:color w:val="000000" w:themeColor="text1"/>
          <w:sz w:val="26"/>
          <w:szCs w:val="26"/>
        </w:rPr>
      </w:pPr>
    </w:p>
    <w:p w14:paraId="4E91AFB3" w14:textId="77777777" w:rsidR="005555CB" w:rsidRPr="00C61721" w:rsidRDefault="005555CB" w:rsidP="00C61721">
      <w:pPr>
        <w:pStyle w:val="NormalWeb"/>
        <w:spacing w:before="0" w:beforeAutospacing="0" w:after="0" w:afterAutospacing="0"/>
        <w:jc w:val="both"/>
        <w:rPr>
          <w:color w:val="000000" w:themeColor="text1"/>
          <w:sz w:val="26"/>
          <w:szCs w:val="26"/>
        </w:rPr>
      </w:pPr>
    </w:p>
    <w:p w14:paraId="460E48EF" w14:textId="77777777" w:rsidR="005555CB" w:rsidRPr="00C61721" w:rsidRDefault="005555CB" w:rsidP="00C61721">
      <w:pPr>
        <w:pStyle w:val="NormalWeb"/>
        <w:spacing w:before="0" w:beforeAutospacing="0" w:after="0" w:afterAutospacing="0"/>
        <w:jc w:val="both"/>
        <w:rPr>
          <w:color w:val="000000" w:themeColor="text1"/>
          <w:sz w:val="26"/>
          <w:szCs w:val="26"/>
        </w:rPr>
      </w:pPr>
    </w:p>
    <w:p w14:paraId="2D10C9AC" w14:textId="77777777" w:rsidR="005555CB" w:rsidRPr="00C61721" w:rsidRDefault="005555CB" w:rsidP="00C61721">
      <w:pPr>
        <w:pStyle w:val="NormalWeb"/>
        <w:spacing w:before="0" w:beforeAutospacing="0" w:after="0" w:afterAutospacing="0"/>
        <w:jc w:val="both"/>
        <w:rPr>
          <w:color w:val="000000" w:themeColor="text1"/>
          <w:sz w:val="26"/>
          <w:szCs w:val="26"/>
        </w:rPr>
      </w:pPr>
    </w:p>
    <w:p w14:paraId="7815A4F2" w14:textId="77777777" w:rsidR="005555CB" w:rsidRPr="00C61721" w:rsidRDefault="005555CB" w:rsidP="00C61721">
      <w:pPr>
        <w:pStyle w:val="NormalWeb"/>
        <w:spacing w:before="0" w:beforeAutospacing="0" w:after="0" w:afterAutospacing="0"/>
        <w:jc w:val="both"/>
        <w:rPr>
          <w:color w:val="000000" w:themeColor="text1"/>
          <w:sz w:val="26"/>
          <w:szCs w:val="26"/>
        </w:rPr>
      </w:pPr>
    </w:p>
    <w:p w14:paraId="7165D378" w14:textId="77777777" w:rsidR="005555CB" w:rsidRPr="00C61721" w:rsidRDefault="005555CB" w:rsidP="00C61721">
      <w:pPr>
        <w:pStyle w:val="NormalWeb"/>
        <w:spacing w:before="0" w:beforeAutospacing="0" w:after="0" w:afterAutospacing="0"/>
        <w:jc w:val="both"/>
        <w:rPr>
          <w:color w:val="000000" w:themeColor="text1"/>
          <w:sz w:val="26"/>
          <w:szCs w:val="26"/>
        </w:rPr>
      </w:pPr>
    </w:p>
    <w:p w14:paraId="6A6E90A9" w14:textId="77777777" w:rsidR="005555CB" w:rsidRPr="00C61721" w:rsidRDefault="005555CB" w:rsidP="00C61721">
      <w:pPr>
        <w:pStyle w:val="NormalWeb"/>
        <w:spacing w:before="0" w:beforeAutospacing="0" w:after="0" w:afterAutospacing="0"/>
        <w:jc w:val="both"/>
        <w:rPr>
          <w:color w:val="000000" w:themeColor="text1"/>
          <w:sz w:val="26"/>
          <w:szCs w:val="26"/>
        </w:rPr>
      </w:pPr>
    </w:p>
    <w:p w14:paraId="2EB09D28" w14:textId="77777777" w:rsidR="005555CB" w:rsidRPr="00C61721" w:rsidRDefault="005555CB" w:rsidP="00C61721">
      <w:pPr>
        <w:pStyle w:val="NormalWeb"/>
        <w:spacing w:before="0" w:beforeAutospacing="0" w:after="0" w:afterAutospacing="0"/>
        <w:jc w:val="both"/>
        <w:rPr>
          <w:color w:val="000000" w:themeColor="text1"/>
          <w:sz w:val="26"/>
          <w:szCs w:val="26"/>
        </w:rPr>
      </w:pPr>
    </w:p>
    <w:p w14:paraId="4889C160" w14:textId="77777777" w:rsidR="005555CB" w:rsidRPr="00C61721" w:rsidRDefault="005555CB" w:rsidP="00C61721">
      <w:pPr>
        <w:pStyle w:val="NormalWeb"/>
        <w:spacing w:before="0" w:beforeAutospacing="0" w:after="0" w:afterAutospacing="0"/>
        <w:jc w:val="both"/>
        <w:rPr>
          <w:color w:val="000000" w:themeColor="text1"/>
          <w:sz w:val="26"/>
          <w:szCs w:val="26"/>
        </w:rPr>
      </w:pPr>
    </w:p>
    <w:p w14:paraId="67CC6267" w14:textId="77777777" w:rsidR="005555CB" w:rsidRPr="00C61721" w:rsidRDefault="005555CB" w:rsidP="00C61721">
      <w:pPr>
        <w:pStyle w:val="NormalWeb"/>
        <w:spacing w:before="0" w:beforeAutospacing="0" w:after="0" w:afterAutospacing="0"/>
        <w:jc w:val="both"/>
        <w:rPr>
          <w:color w:val="000000" w:themeColor="text1"/>
          <w:sz w:val="26"/>
          <w:szCs w:val="26"/>
        </w:rPr>
      </w:pPr>
    </w:p>
    <w:p w14:paraId="26E80427" w14:textId="77777777" w:rsidR="003F0368" w:rsidRPr="00C61721" w:rsidRDefault="003F0368" w:rsidP="00C61721">
      <w:pPr>
        <w:pStyle w:val="NormalWeb"/>
        <w:numPr>
          <w:ilvl w:val="0"/>
          <w:numId w:val="1"/>
        </w:numPr>
        <w:spacing w:before="0" w:beforeAutospacing="0" w:after="0" w:afterAutospacing="0"/>
        <w:ind w:left="0"/>
        <w:jc w:val="both"/>
        <w:rPr>
          <w:color w:val="000000" w:themeColor="text1"/>
          <w:sz w:val="26"/>
          <w:szCs w:val="26"/>
        </w:rPr>
      </w:pPr>
      <w:proofErr w:type="spellStart"/>
      <w:r w:rsidRPr="00C61721">
        <w:rPr>
          <w:rStyle w:val="lev"/>
          <w:color w:val="000000" w:themeColor="text1"/>
          <w:sz w:val="26"/>
          <w:szCs w:val="26"/>
        </w:rPr>
        <w:t>ContainerD</w:t>
      </w:r>
      <w:proofErr w:type="spellEnd"/>
      <w:r w:rsidRPr="00C61721">
        <w:rPr>
          <w:color w:val="000000" w:themeColor="text1"/>
          <w:sz w:val="26"/>
          <w:szCs w:val="26"/>
        </w:rPr>
        <w:t> : Issu du développement de Docker, </w:t>
      </w:r>
      <w:proofErr w:type="spellStart"/>
      <w:r w:rsidRPr="00C61721">
        <w:rPr>
          <w:rStyle w:val="lev"/>
          <w:b w:val="0"/>
          <w:color w:val="000000" w:themeColor="text1"/>
          <w:sz w:val="26"/>
          <w:szCs w:val="26"/>
        </w:rPr>
        <w:t>ContainerD</w:t>
      </w:r>
      <w:proofErr w:type="spellEnd"/>
      <w:r w:rsidRPr="00C61721">
        <w:rPr>
          <w:color w:val="000000" w:themeColor="text1"/>
          <w:sz w:val="26"/>
          <w:szCs w:val="26"/>
        </w:rPr>
        <w:t xml:space="preserve"> est un moteur d’exécution de conteneur qui a émergé. Aujourd’hui, des projets tels que </w:t>
      </w:r>
      <w:proofErr w:type="spellStart"/>
      <w:r w:rsidRPr="00C61721">
        <w:rPr>
          <w:color w:val="000000" w:themeColor="text1"/>
          <w:sz w:val="26"/>
          <w:szCs w:val="26"/>
        </w:rPr>
        <w:t>ContainerD</w:t>
      </w:r>
      <w:proofErr w:type="spellEnd"/>
      <w:r w:rsidRPr="00C61721">
        <w:rPr>
          <w:color w:val="000000" w:themeColor="text1"/>
          <w:sz w:val="26"/>
          <w:szCs w:val="26"/>
        </w:rPr>
        <w:t xml:space="preserve"> sont gérés par la </w:t>
      </w:r>
      <w:r w:rsidRPr="00C61721">
        <w:rPr>
          <w:rStyle w:val="lev"/>
          <w:b w:val="0"/>
          <w:color w:val="000000" w:themeColor="text1"/>
          <w:sz w:val="26"/>
          <w:szCs w:val="26"/>
        </w:rPr>
        <w:t xml:space="preserve">Cloud Native </w:t>
      </w:r>
      <w:proofErr w:type="spellStart"/>
      <w:r w:rsidRPr="00C61721">
        <w:rPr>
          <w:rStyle w:val="lev"/>
          <w:b w:val="0"/>
          <w:color w:val="000000" w:themeColor="text1"/>
          <w:sz w:val="26"/>
          <w:szCs w:val="26"/>
        </w:rPr>
        <w:t>Computing</w:t>
      </w:r>
      <w:proofErr w:type="spellEnd"/>
      <w:r w:rsidRPr="00C61721">
        <w:rPr>
          <w:rStyle w:val="lev"/>
          <w:b w:val="0"/>
          <w:color w:val="000000" w:themeColor="text1"/>
          <w:sz w:val="26"/>
          <w:szCs w:val="26"/>
        </w:rPr>
        <w:t xml:space="preserve"> </w:t>
      </w:r>
      <w:proofErr w:type="spellStart"/>
      <w:r w:rsidRPr="00C61721">
        <w:rPr>
          <w:rStyle w:val="lev"/>
          <w:b w:val="0"/>
          <w:color w:val="000000" w:themeColor="text1"/>
          <w:sz w:val="26"/>
          <w:szCs w:val="26"/>
        </w:rPr>
        <w:t>Foundation</w:t>
      </w:r>
      <w:proofErr w:type="spellEnd"/>
      <w:r w:rsidRPr="00C61721">
        <w:rPr>
          <w:rStyle w:val="lev"/>
          <w:b w:val="0"/>
          <w:color w:val="000000" w:themeColor="text1"/>
          <w:sz w:val="26"/>
          <w:szCs w:val="26"/>
        </w:rPr>
        <w:t xml:space="preserve"> (CNCF)</w:t>
      </w:r>
      <w:r w:rsidRPr="00C61721">
        <w:rPr>
          <w:color w:val="000000" w:themeColor="text1"/>
          <w:sz w:val="26"/>
          <w:szCs w:val="26"/>
        </w:rPr>
        <w:t> et l’</w:t>
      </w:r>
      <w:r w:rsidRPr="00C61721">
        <w:rPr>
          <w:rStyle w:val="lev"/>
          <w:b w:val="0"/>
          <w:color w:val="000000" w:themeColor="text1"/>
          <w:sz w:val="26"/>
          <w:szCs w:val="26"/>
        </w:rPr>
        <w:t>Open Container Initiative (OCI)</w:t>
      </w:r>
      <w:r w:rsidRPr="00C61721">
        <w:rPr>
          <w:color w:val="000000" w:themeColor="text1"/>
          <w:sz w:val="26"/>
          <w:szCs w:val="26"/>
        </w:rPr>
        <w:t>.</w:t>
      </w:r>
    </w:p>
    <w:p w14:paraId="2DF413E0" w14:textId="77777777" w:rsidR="003F0368" w:rsidRPr="00C61721" w:rsidRDefault="003F0368" w:rsidP="00C61721">
      <w:pPr>
        <w:pStyle w:val="NormalWeb"/>
        <w:numPr>
          <w:ilvl w:val="0"/>
          <w:numId w:val="1"/>
        </w:numPr>
        <w:spacing w:before="0" w:beforeAutospacing="0" w:after="0" w:afterAutospacing="0"/>
        <w:ind w:left="0"/>
        <w:jc w:val="both"/>
        <w:rPr>
          <w:color w:val="000000" w:themeColor="text1"/>
          <w:sz w:val="26"/>
          <w:szCs w:val="26"/>
        </w:rPr>
      </w:pPr>
      <w:r w:rsidRPr="00C61721">
        <w:rPr>
          <w:rStyle w:val="lev"/>
          <w:color w:val="000000" w:themeColor="text1"/>
          <w:sz w:val="26"/>
          <w:szCs w:val="26"/>
        </w:rPr>
        <w:t>Windows</w:t>
      </w:r>
      <w:r w:rsidRPr="00C61721">
        <w:rPr>
          <w:color w:val="000000" w:themeColor="text1"/>
          <w:sz w:val="26"/>
          <w:szCs w:val="26"/>
        </w:rPr>
        <w:t> : Initialement basé sur le noyau Linux, Docker s’est étendu pour prendre en charge </w:t>
      </w:r>
      <w:r w:rsidRPr="00C61721">
        <w:rPr>
          <w:rStyle w:val="lev"/>
          <w:b w:val="0"/>
          <w:color w:val="000000" w:themeColor="text1"/>
          <w:sz w:val="26"/>
          <w:szCs w:val="26"/>
        </w:rPr>
        <w:t>Windows</w:t>
      </w:r>
      <w:r w:rsidRPr="00C61721">
        <w:rPr>
          <w:color w:val="000000" w:themeColor="text1"/>
          <w:sz w:val="26"/>
          <w:szCs w:val="26"/>
        </w:rPr>
        <w:t> en tant qu’environnement natif pour les conteneurs, en plus du noyau Linux.</w:t>
      </w:r>
    </w:p>
    <w:p w14:paraId="07AB4BB3" w14:textId="77777777" w:rsidR="003F0368" w:rsidRPr="00C61721" w:rsidRDefault="00000000" w:rsidP="00C61721">
      <w:pPr>
        <w:spacing w:line="240" w:lineRule="auto"/>
        <w:jc w:val="both"/>
        <w:rPr>
          <w:rStyle w:val="Lienhypertexte"/>
          <w:rFonts w:ascii="Times New Roman" w:hAnsi="Times New Roman" w:cs="Times New Roman"/>
          <w:color w:val="000000" w:themeColor="text1"/>
          <w:sz w:val="26"/>
          <w:szCs w:val="26"/>
          <w:u w:val="none"/>
          <w:lang w:val="fr-FR"/>
        </w:rPr>
      </w:pPr>
      <w:hyperlink r:id="rId14" w:history="1">
        <w:r w:rsidR="003F0368" w:rsidRPr="00C61721">
          <w:rPr>
            <w:rStyle w:val="Lienhypertexte"/>
            <w:rFonts w:ascii="Times New Roman" w:hAnsi="Times New Roman" w:cs="Times New Roman"/>
            <w:color w:val="000000" w:themeColor="text1"/>
            <w:sz w:val="26"/>
            <w:szCs w:val="26"/>
            <w:u w:val="none"/>
            <w:lang w:val="fr-FR"/>
          </w:rPr>
          <w:t>En somme, Docker a révolutionné la manière dont les applications sont développées, distribuées et exécutées, en proposant une approche plus légère et plus flexible que les machines virtuelles traditionnelles</w:t>
        </w:r>
      </w:hyperlink>
    </w:p>
    <w:p w14:paraId="5183C4E7" w14:textId="77777777" w:rsidR="003F0368" w:rsidRPr="00C61721" w:rsidRDefault="003F0368" w:rsidP="00C61721">
      <w:pPr>
        <w:spacing w:line="240" w:lineRule="auto"/>
        <w:jc w:val="both"/>
        <w:rPr>
          <w:rStyle w:val="Lienhypertexte"/>
          <w:rFonts w:ascii="Times New Roman" w:hAnsi="Times New Roman" w:cs="Times New Roman"/>
          <w:color w:val="000000" w:themeColor="text1"/>
          <w:sz w:val="26"/>
          <w:szCs w:val="26"/>
          <w:u w:val="none"/>
          <w:lang w:val="fr-FR"/>
        </w:rPr>
      </w:pPr>
    </w:p>
    <w:p w14:paraId="4725B892" w14:textId="77777777" w:rsidR="003F0368" w:rsidRPr="00C61721" w:rsidRDefault="003F0368" w:rsidP="00C61721">
      <w:pPr>
        <w:spacing w:line="240" w:lineRule="auto"/>
        <w:jc w:val="both"/>
        <w:rPr>
          <w:rStyle w:val="Lienhypertexte"/>
          <w:rFonts w:ascii="Times New Roman" w:hAnsi="Times New Roman" w:cs="Times New Roman"/>
          <w:color w:val="000000" w:themeColor="text1"/>
          <w:sz w:val="26"/>
          <w:szCs w:val="26"/>
          <w:u w:val="none"/>
          <w:lang w:val="fr-FR"/>
        </w:rPr>
      </w:pPr>
      <w:r w:rsidRPr="00C61721">
        <w:rPr>
          <w:rStyle w:val="Lienhypertexte"/>
          <w:rFonts w:ascii="Times New Roman" w:hAnsi="Times New Roman" w:cs="Times New Roman"/>
          <w:color w:val="000000" w:themeColor="text1"/>
          <w:sz w:val="26"/>
          <w:szCs w:val="26"/>
          <w:u w:val="none"/>
          <w:lang w:val="fr-FR"/>
        </w:rPr>
        <w:t>Architectures des technologies qui ont précédées docker</w:t>
      </w:r>
    </w:p>
    <w:p w14:paraId="0D268D09" w14:textId="77777777" w:rsidR="00A77F5A" w:rsidRPr="00C61721" w:rsidRDefault="00A77F5A" w:rsidP="00C61721">
      <w:pPr>
        <w:spacing w:line="240" w:lineRule="auto"/>
        <w:jc w:val="both"/>
        <w:rPr>
          <w:rStyle w:val="Lienhypertexte"/>
          <w:rFonts w:ascii="Times New Roman" w:hAnsi="Times New Roman" w:cs="Times New Roman"/>
          <w:color w:val="000000" w:themeColor="text1"/>
          <w:sz w:val="26"/>
          <w:szCs w:val="26"/>
          <w:u w:val="none"/>
          <w:lang w:val="fr-FR"/>
        </w:rPr>
      </w:pPr>
    </w:p>
    <w:p w14:paraId="1AFD5D80" w14:textId="77777777" w:rsidR="001C614B" w:rsidRPr="00C61721" w:rsidRDefault="001C614B" w:rsidP="00C61721">
      <w:pPr>
        <w:spacing w:line="240" w:lineRule="auto"/>
        <w:jc w:val="both"/>
        <w:rPr>
          <w:rStyle w:val="Lienhypertexte"/>
          <w:rFonts w:ascii="Times New Roman" w:hAnsi="Times New Roman" w:cs="Times New Roman"/>
          <w:b/>
          <w:color w:val="000000" w:themeColor="text1"/>
          <w:sz w:val="26"/>
          <w:szCs w:val="26"/>
          <w:u w:val="none"/>
          <w:lang w:val="fr-FR"/>
        </w:rPr>
      </w:pPr>
    </w:p>
    <w:p w14:paraId="04F8B911" w14:textId="77777777" w:rsidR="001C614B" w:rsidRDefault="001C614B" w:rsidP="00C61721">
      <w:pPr>
        <w:spacing w:line="240" w:lineRule="auto"/>
        <w:jc w:val="both"/>
        <w:rPr>
          <w:rStyle w:val="Lienhypertexte"/>
          <w:rFonts w:ascii="Times New Roman" w:hAnsi="Times New Roman" w:cs="Times New Roman"/>
          <w:b/>
          <w:color w:val="000000" w:themeColor="text1"/>
          <w:sz w:val="26"/>
          <w:szCs w:val="26"/>
          <w:u w:val="none"/>
          <w:lang w:val="fr-FR"/>
        </w:rPr>
      </w:pPr>
    </w:p>
    <w:p w14:paraId="54E0722E" w14:textId="77777777" w:rsidR="00C61721" w:rsidRPr="00C61721" w:rsidRDefault="00C61721" w:rsidP="00C61721">
      <w:pPr>
        <w:spacing w:line="240" w:lineRule="auto"/>
        <w:jc w:val="both"/>
        <w:rPr>
          <w:rStyle w:val="Lienhypertexte"/>
          <w:rFonts w:ascii="Times New Roman" w:hAnsi="Times New Roman" w:cs="Times New Roman"/>
          <w:b/>
          <w:color w:val="000000" w:themeColor="text1"/>
          <w:sz w:val="26"/>
          <w:szCs w:val="26"/>
          <w:u w:val="none"/>
          <w:lang w:val="fr-FR"/>
        </w:rPr>
      </w:pPr>
    </w:p>
    <w:p w14:paraId="4189209C" w14:textId="77777777" w:rsidR="001C614B" w:rsidRPr="00C61721" w:rsidRDefault="001C614B" w:rsidP="00C61721">
      <w:pPr>
        <w:spacing w:line="240" w:lineRule="auto"/>
        <w:jc w:val="both"/>
        <w:rPr>
          <w:rStyle w:val="Lienhypertexte"/>
          <w:rFonts w:ascii="Times New Roman" w:hAnsi="Times New Roman" w:cs="Times New Roman"/>
          <w:b/>
          <w:color w:val="000000" w:themeColor="text1"/>
          <w:sz w:val="26"/>
          <w:szCs w:val="26"/>
          <w:u w:val="none"/>
          <w:lang w:val="fr-FR"/>
        </w:rPr>
      </w:pPr>
    </w:p>
    <w:p w14:paraId="44B4C89A" w14:textId="77777777" w:rsidR="00A77F5A" w:rsidRPr="00C61721" w:rsidRDefault="00A77F5A" w:rsidP="00C61721">
      <w:pPr>
        <w:spacing w:line="240" w:lineRule="auto"/>
        <w:jc w:val="both"/>
        <w:rPr>
          <w:rStyle w:val="Lienhypertexte"/>
          <w:rFonts w:ascii="Times New Roman" w:hAnsi="Times New Roman" w:cs="Times New Roman"/>
          <w:color w:val="000000" w:themeColor="text1"/>
          <w:sz w:val="26"/>
          <w:szCs w:val="26"/>
          <w:u w:val="none"/>
          <w:lang w:val="fr-FR"/>
        </w:rPr>
      </w:pPr>
      <w:r w:rsidRPr="00C61721">
        <w:rPr>
          <w:rStyle w:val="Lienhypertexte"/>
          <w:rFonts w:ascii="Times New Roman" w:hAnsi="Times New Roman" w:cs="Times New Roman"/>
          <w:b/>
          <w:color w:val="000000" w:themeColor="text1"/>
          <w:sz w:val="26"/>
          <w:szCs w:val="26"/>
          <w:u w:val="none"/>
          <w:lang w:val="fr-FR"/>
        </w:rPr>
        <w:lastRenderedPageBreak/>
        <w:t>CHAPITRE II :</w:t>
      </w:r>
      <w:r w:rsidRPr="00C61721">
        <w:rPr>
          <w:rStyle w:val="Lienhypertexte"/>
          <w:rFonts w:ascii="Times New Roman" w:hAnsi="Times New Roman" w:cs="Times New Roman"/>
          <w:color w:val="000000" w:themeColor="text1"/>
          <w:sz w:val="26"/>
          <w:szCs w:val="26"/>
          <w:u w:val="none"/>
          <w:lang w:val="fr-FR"/>
        </w:rPr>
        <w:t xml:space="preserve"> Docker-compose</w:t>
      </w:r>
    </w:p>
    <w:p w14:paraId="6680A42B" w14:textId="77777777" w:rsidR="00A77F5A" w:rsidRPr="00C61721" w:rsidRDefault="00A77F5A" w:rsidP="00C61721">
      <w:pPr>
        <w:shd w:val="clear" w:color="auto" w:fill="FFFFFF"/>
        <w:spacing w:after="100" w:afterAutospacing="1" w:line="240" w:lineRule="auto"/>
        <w:jc w:val="both"/>
        <w:rPr>
          <w:rFonts w:ascii="Times New Roman" w:eastAsia="Times New Roman" w:hAnsi="Times New Roman" w:cs="Times New Roman"/>
          <w:color w:val="000000" w:themeColor="text1"/>
          <w:sz w:val="26"/>
          <w:szCs w:val="26"/>
          <w:lang w:val="fr-FR" w:eastAsia="fr-FR"/>
        </w:rPr>
      </w:pPr>
      <w:r w:rsidRPr="00C61721">
        <w:rPr>
          <w:rFonts w:ascii="Times New Roman" w:eastAsia="Times New Roman" w:hAnsi="Times New Roman" w:cs="Times New Roman"/>
          <w:color w:val="000000" w:themeColor="text1"/>
          <w:sz w:val="26"/>
          <w:szCs w:val="26"/>
          <w:lang w:val="fr-FR" w:eastAsia="fr-FR"/>
        </w:rPr>
        <w:t>Docker Compose est un outil utilisé sur Docker, afin de pouvoir mieux gérer ses conteneurs. En effet, lorsqu’on on a deux ou trois conteneurs à coordonner, ce n’est pas trop compliqué, mais plus le nombre de conteneurs augmente, et plus ça devient difficile. C’est là que Docker Compose intervient.</w:t>
      </w:r>
    </w:p>
    <w:p w14:paraId="7026F8DC" w14:textId="77777777" w:rsidR="00A77F5A" w:rsidRPr="00C61721" w:rsidRDefault="00A77F5A" w:rsidP="00C61721">
      <w:pPr>
        <w:shd w:val="clear" w:color="auto" w:fill="FFFFFF"/>
        <w:spacing w:after="100" w:afterAutospacing="1" w:line="240" w:lineRule="auto"/>
        <w:jc w:val="both"/>
        <w:rPr>
          <w:rFonts w:ascii="Times New Roman" w:eastAsia="Times New Roman" w:hAnsi="Times New Roman" w:cs="Times New Roman"/>
          <w:color w:val="000000" w:themeColor="text1"/>
          <w:sz w:val="26"/>
          <w:szCs w:val="26"/>
          <w:lang w:val="fr-FR" w:eastAsia="fr-FR"/>
        </w:rPr>
      </w:pPr>
      <w:r w:rsidRPr="00C61721">
        <w:rPr>
          <w:rFonts w:ascii="Times New Roman" w:eastAsia="Times New Roman" w:hAnsi="Times New Roman" w:cs="Times New Roman"/>
          <w:color w:val="000000" w:themeColor="text1"/>
          <w:sz w:val="26"/>
          <w:szCs w:val="26"/>
          <w:lang w:val="fr-FR" w:eastAsia="fr-FR"/>
        </w:rPr>
        <w:t>En effet, Docker Compose apporte cette coordination recherchée, et permet à ses utilisateurs d’être plus efficaces, à l’aide d’une meilleure gestion des dépendances (réseau, volumes), et cela aussi car Docker Compose intervient en matière de service.</w:t>
      </w:r>
    </w:p>
    <w:p w14:paraId="2225F7B3" w14:textId="77777777" w:rsidR="00A77F5A" w:rsidRPr="00C61721" w:rsidRDefault="00A77F5A" w:rsidP="00C61721">
      <w:pPr>
        <w:shd w:val="clear" w:color="auto" w:fill="FFFFFF"/>
        <w:spacing w:after="100" w:afterAutospacing="1" w:line="240" w:lineRule="auto"/>
        <w:jc w:val="both"/>
        <w:rPr>
          <w:rFonts w:ascii="Times New Roman" w:eastAsia="Times New Roman" w:hAnsi="Times New Roman" w:cs="Times New Roman"/>
          <w:color w:val="000000" w:themeColor="text1"/>
          <w:sz w:val="26"/>
          <w:szCs w:val="26"/>
          <w:lang w:val="fr-FR" w:eastAsia="fr-FR"/>
        </w:rPr>
      </w:pPr>
      <w:r w:rsidRPr="00C61721">
        <w:rPr>
          <w:rFonts w:ascii="Times New Roman" w:eastAsia="Times New Roman" w:hAnsi="Times New Roman" w:cs="Times New Roman"/>
          <w:color w:val="000000" w:themeColor="text1"/>
          <w:sz w:val="26"/>
          <w:szCs w:val="26"/>
          <w:lang w:val="fr-FR" w:eastAsia="fr-FR"/>
        </w:rPr>
        <w:t>Qu’est-ce qu’un service ? Un service comprend plusieurs conteneurs, par plusieurs on peut aussi dire vraiment beaucoup de conteneurs, car Docker Compose est un orchestrateur Docker. Docker compose orchestre une série de conteneurs, avec des actions qui auront des interactions entre les uns et les autres.</w:t>
      </w:r>
    </w:p>
    <w:p w14:paraId="259C5789" w14:textId="77777777" w:rsidR="00A77F5A" w:rsidRPr="00C61721" w:rsidRDefault="00A77F5A" w:rsidP="00C61721">
      <w:pPr>
        <w:shd w:val="clear" w:color="auto" w:fill="FFFFFF"/>
        <w:spacing w:after="100" w:afterAutospacing="1" w:line="240" w:lineRule="auto"/>
        <w:jc w:val="both"/>
        <w:rPr>
          <w:rFonts w:ascii="Times New Roman" w:eastAsia="Times New Roman" w:hAnsi="Times New Roman" w:cs="Times New Roman"/>
          <w:color w:val="000000" w:themeColor="text1"/>
          <w:sz w:val="26"/>
          <w:szCs w:val="26"/>
          <w:lang w:val="fr-FR" w:eastAsia="fr-FR"/>
        </w:rPr>
      </w:pPr>
      <w:r w:rsidRPr="00C61721">
        <w:rPr>
          <w:rFonts w:ascii="Times New Roman" w:eastAsia="Times New Roman" w:hAnsi="Times New Roman" w:cs="Times New Roman"/>
          <w:color w:val="000000" w:themeColor="text1"/>
          <w:sz w:val="26"/>
          <w:szCs w:val="26"/>
          <w:lang w:val="fr-FR" w:eastAsia="fr-FR"/>
        </w:rPr>
        <w:t>Comment reconnaît-on un fichier Docker Compose ? C’est un fichier, en </w:t>
      </w:r>
      <w:hyperlink r:id="rId15" w:history="1">
        <w:r w:rsidRPr="00C61721">
          <w:rPr>
            <w:rFonts w:ascii="Times New Roman" w:eastAsia="Times New Roman" w:hAnsi="Times New Roman" w:cs="Times New Roman"/>
            <w:color w:val="000000" w:themeColor="text1"/>
            <w:sz w:val="26"/>
            <w:szCs w:val="26"/>
            <w:u w:val="single"/>
            <w:lang w:val="fr-FR" w:eastAsia="fr-FR"/>
          </w:rPr>
          <w:t>YAML</w:t>
        </w:r>
      </w:hyperlink>
      <w:r w:rsidRPr="00C61721">
        <w:rPr>
          <w:rFonts w:ascii="Times New Roman" w:eastAsia="Times New Roman" w:hAnsi="Times New Roman" w:cs="Times New Roman"/>
          <w:color w:val="000000" w:themeColor="text1"/>
          <w:sz w:val="26"/>
          <w:szCs w:val="26"/>
          <w:lang w:val="fr-FR" w:eastAsia="fr-FR"/>
        </w:rPr>
        <w:t> (</w:t>
      </w:r>
      <w:proofErr w:type="gramStart"/>
      <w:r w:rsidRPr="00C61721">
        <w:rPr>
          <w:rFonts w:ascii="Times New Roman" w:eastAsia="Times New Roman" w:hAnsi="Times New Roman" w:cs="Times New Roman"/>
          <w:color w:val="000000" w:themeColor="text1"/>
          <w:sz w:val="26"/>
          <w:szCs w:val="26"/>
          <w:lang w:val="fr-FR" w:eastAsia="fr-FR"/>
        </w:rPr>
        <w:t>d’extension </w:t>
      </w:r>
      <w:r w:rsidRPr="00C61721">
        <w:rPr>
          <w:rFonts w:ascii="Times New Roman" w:eastAsia="Times New Roman" w:hAnsi="Times New Roman" w:cs="Times New Roman"/>
          <w:color w:val="000000" w:themeColor="text1"/>
          <w:sz w:val="26"/>
          <w:szCs w:val="26"/>
          <w:shd w:val="clear" w:color="auto" w:fill="F8F9F9"/>
          <w:lang w:val="fr-FR" w:eastAsia="fr-FR"/>
        </w:rPr>
        <w:t>.</w:t>
      </w:r>
      <w:proofErr w:type="spellStart"/>
      <w:r w:rsidRPr="00C61721">
        <w:rPr>
          <w:rFonts w:ascii="Times New Roman" w:eastAsia="Times New Roman" w:hAnsi="Times New Roman" w:cs="Times New Roman"/>
          <w:color w:val="000000" w:themeColor="text1"/>
          <w:sz w:val="26"/>
          <w:szCs w:val="26"/>
          <w:shd w:val="clear" w:color="auto" w:fill="F8F9F9"/>
          <w:lang w:val="fr-FR" w:eastAsia="fr-FR"/>
        </w:rPr>
        <w:t>yml</w:t>
      </w:r>
      <w:proofErr w:type="spellEnd"/>
      <w:proofErr w:type="gramEnd"/>
      <w:r w:rsidRPr="00C61721">
        <w:rPr>
          <w:rFonts w:ascii="Times New Roman" w:eastAsia="Times New Roman" w:hAnsi="Times New Roman" w:cs="Times New Roman"/>
          <w:color w:val="000000" w:themeColor="text1"/>
          <w:sz w:val="26"/>
          <w:szCs w:val="26"/>
          <w:lang w:val="fr-FR" w:eastAsia="fr-FR"/>
        </w:rPr>
        <w:t>), qui peut facilement être partagé soit par git ou par mail, etc. Un fichier Docker Compose se compose comme ceci :</w:t>
      </w:r>
    </w:p>
    <w:p w14:paraId="79D6DD83" w14:textId="77777777" w:rsidR="00A77F5A" w:rsidRPr="00C61721" w:rsidRDefault="00A77F5A" w:rsidP="00C61721">
      <w:pPr>
        <w:shd w:val="clear" w:color="auto" w:fill="FFFFFF"/>
        <w:spacing w:after="0" w:line="276" w:lineRule="atLeast"/>
        <w:jc w:val="both"/>
        <w:rPr>
          <w:rFonts w:ascii="Times New Roman" w:eastAsia="Times New Roman" w:hAnsi="Times New Roman" w:cs="Times New Roman"/>
          <w:color w:val="000000" w:themeColor="text1"/>
          <w:sz w:val="26"/>
          <w:szCs w:val="26"/>
          <w:lang w:val="fr-FR" w:eastAsia="fr-FR"/>
        </w:rPr>
      </w:pPr>
      <w:proofErr w:type="gramStart"/>
      <w:r w:rsidRPr="00C61721">
        <w:rPr>
          <w:rFonts w:ascii="Times New Roman" w:eastAsia="Times New Roman" w:hAnsi="Times New Roman" w:cs="Times New Roman"/>
          <w:color w:val="000000" w:themeColor="text1"/>
          <w:sz w:val="26"/>
          <w:szCs w:val="26"/>
          <w:lang w:val="fr-FR" w:eastAsia="fr-FR"/>
        </w:rPr>
        <w:t>services:</w:t>
      </w:r>
      <w:proofErr w:type="gramEnd"/>
      <w:r w:rsidRPr="00C61721">
        <w:rPr>
          <w:rFonts w:ascii="Times New Roman" w:eastAsia="Times New Roman" w:hAnsi="Times New Roman" w:cs="Times New Roman"/>
          <w:color w:val="000000" w:themeColor="text1"/>
          <w:sz w:val="26"/>
          <w:szCs w:val="26"/>
          <w:lang w:val="fr-FR" w:eastAsia="fr-FR"/>
        </w:rPr>
        <w:t xml:space="preserve"> //les éléments gérer par docker-compose</w:t>
      </w:r>
    </w:p>
    <w:p w14:paraId="42FCD404" w14:textId="77777777" w:rsidR="00A77F5A" w:rsidRPr="00C61721" w:rsidRDefault="00A77F5A" w:rsidP="00C61721">
      <w:pPr>
        <w:shd w:val="clear" w:color="auto" w:fill="FFFFFF"/>
        <w:spacing w:after="0" w:line="276" w:lineRule="atLeast"/>
        <w:jc w:val="both"/>
        <w:rPr>
          <w:rFonts w:ascii="Times New Roman" w:eastAsia="Times New Roman" w:hAnsi="Times New Roman" w:cs="Times New Roman"/>
          <w:color w:val="000000" w:themeColor="text1"/>
          <w:sz w:val="26"/>
          <w:szCs w:val="26"/>
          <w:lang w:val="fr-FR" w:eastAsia="fr-FR"/>
        </w:rPr>
      </w:pPr>
      <w:proofErr w:type="spellStart"/>
      <w:proofErr w:type="gramStart"/>
      <w:r w:rsidRPr="00C61721">
        <w:rPr>
          <w:rFonts w:ascii="Times New Roman" w:eastAsia="Times New Roman" w:hAnsi="Times New Roman" w:cs="Times New Roman"/>
          <w:color w:val="000000" w:themeColor="text1"/>
          <w:sz w:val="26"/>
          <w:szCs w:val="26"/>
          <w:lang w:val="fr-FR" w:eastAsia="fr-FR"/>
        </w:rPr>
        <w:t>premierService</w:t>
      </w:r>
      <w:proofErr w:type="spellEnd"/>
      <w:r w:rsidRPr="00C61721">
        <w:rPr>
          <w:rFonts w:ascii="Times New Roman" w:eastAsia="Times New Roman" w:hAnsi="Times New Roman" w:cs="Times New Roman"/>
          <w:color w:val="000000" w:themeColor="text1"/>
          <w:sz w:val="26"/>
          <w:szCs w:val="26"/>
          <w:lang w:val="fr-FR" w:eastAsia="fr-FR"/>
        </w:rPr>
        <w:t>:</w:t>
      </w:r>
      <w:proofErr w:type="gramEnd"/>
      <w:r w:rsidRPr="00C61721">
        <w:rPr>
          <w:rFonts w:ascii="Times New Roman" w:eastAsia="Times New Roman" w:hAnsi="Times New Roman" w:cs="Times New Roman"/>
          <w:color w:val="000000" w:themeColor="text1"/>
          <w:sz w:val="26"/>
          <w:szCs w:val="26"/>
          <w:lang w:val="fr-FR" w:eastAsia="fr-FR"/>
        </w:rPr>
        <w:t xml:space="preserve"> //nom du service, comprend un conteneur</w:t>
      </w:r>
    </w:p>
    <w:p w14:paraId="785E66CE" w14:textId="77777777" w:rsidR="00A77F5A" w:rsidRPr="00C61721" w:rsidRDefault="00A77F5A" w:rsidP="00C61721">
      <w:pPr>
        <w:shd w:val="clear" w:color="auto" w:fill="FFFFFF"/>
        <w:spacing w:after="0" w:line="276" w:lineRule="atLeast"/>
        <w:jc w:val="both"/>
        <w:rPr>
          <w:rFonts w:ascii="Times New Roman" w:eastAsia="Times New Roman" w:hAnsi="Times New Roman" w:cs="Times New Roman"/>
          <w:color w:val="000000" w:themeColor="text1"/>
          <w:sz w:val="26"/>
          <w:szCs w:val="26"/>
          <w:lang w:val="fr-FR" w:eastAsia="fr-FR"/>
        </w:rPr>
      </w:pPr>
      <w:proofErr w:type="gramStart"/>
      <w:r w:rsidRPr="00C61721">
        <w:rPr>
          <w:rFonts w:ascii="Times New Roman" w:eastAsia="Times New Roman" w:hAnsi="Times New Roman" w:cs="Times New Roman"/>
          <w:color w:val="000000" w:themeColor="text1"/>
          <w:sz w:val="26"/>
          <w:szCs w:val="26"/>
          <w:lang w:val="fr-FR" w:eastAsia="fr-FR"/>
        </w:rPr>
        <w:t>image:</w:t>
      </w:r>
      <w:proofErr w:type="gramEnd"/>
      <w:r w:rsidRPr="00C61721">
        <w:rPr>
          <w:rFonts w:ascii="Times New Roman" w:eastAsia="Times New Roman" w:hAnsi="Times New Roman" w:cs="Times New Roman"/>
          <w:color w:val="000000" w:themeColor="text1"/>
          <w:sz w:val="26"/>
          <w:szCs w:val="26"/>
          <w:lang w:val="fr-FR" w:eastAsia="fr-FR"/>
        </w:rPr>
        <w:t xml:space="preserve"> mysql</w:t>
      </w:r>
    </w:p>
    <w:p w14:paraId="589AE65E" w14:textId="77777777" w:rsidR="00A77F5A" w:rsidRPr="00C61721" w:rsidRDefault="00A77F5A" w:rsidP="00C61721">
      <w:pPr>
        <w:shd w:val="clear" w:color="auto" w:fill="FFFFFF"/>
        <w:spacing w:line="276" w:lineRule="atLeast"/>
        <w:jc w:val="both"/>
        <w:rPr>
          <w:rFonts w:ascii="Times New Roman" w:eastAsia="Times New Roman" w:hAnsi="Times New Roman" w:cs="Times New Roman"/>
          <w:color w:val="000000" w:themeColor="text1"/>
          <w:sz w:val="26"/>
          <w:szCs w:val="26"/>
          <w:lang w:val="fr-FR" w:eastAsia="fr-FR"/>
        </w:rPr>
      </w:pPr>
      <w:proofErr w:type="spellStart"/>
      <w:proofErr w:type="gramStart"/>
      <w:r w:rsidRPr="00C61721">
        <w:rPr>
          <w:rFonts w:ascii="Times New Roman" w:eastAsia="Times New Roman" w:hAnsi="Times New Roman" w:cs="Times New Roman"/>
          <w:color w:val="000000" w:themeColor="text1"/>
          <w:sz w:val="26"/>
          <w:szCs w:val="26"/>
          <w:lang w:val="fr-FR" w:eastAsia="fr-FR"/>
        </w:rPr>
        <w:t>container</w:t>
      </w:r>
      <w:proofErr w:type="gramEnd"/>
      <w:r w:rsidRPr="00C61721">
        <w:rPr>
          <w:rFonts w:ascii="Times New Roman" w:eastAsia="Times New Roman" w:hAnsi="Times New Roman" w:cs="Times New Roman"/>
          <w:color w:val="000000" w:themeColor="text1"/>
          <w:sz w:val="26"/>
          <w:szCs w:val="26"/>
          <w:lang w:val="fr-FR" w:eastAsia="fr-FR"/>
        </w:rPr>
        <w:t>_name</w:t>
      </w:r>
      <w:proofErr w:type="spellEnd"/>
      <w:r w:rsidRPr="00C61721">
        <w:rPr>
          <w:rFonts w:ascii="Times New Roman" w:eastAsia="Times New Roman" w:hAnsi="Times New Roman" w:cs="Times New Roman"/>
          <w:color w:val="000000" w:themeColor="text1"/>
          <w:sz w:val="26"/>
          <w:szCs w:val="26"/>
          <w:lang w:val="fr-FR" w:eastAsia="fr-FR"/>
        </w:rPr>
        <w:t>: MySQL //nom du conteneur</w:t>
      </w:r>
    </w:p>
    <w:p w14:paraId="498495F7" w14:textId="77777777" w:rsidR="00A77F5A" w:rsidRPr="00C61721" w:rsidRDefault="00A77F5A" w:rsidP="00C61721">
      <w:pPr>
        <w:shd w:val="clear" w:color="auto" w:fill="FFFFFF"/>
        <w:spacing w:after="100" w:afterAutospacing="1" w:line="240" w:lineRule="auto"/>
        <w:jc w:val="both"/>
        <w:rPr>
          <w:rFonts w:ascii="Times New Roman" w:eastAsia="Times New Roman" w:hAnsi="Times New Roman" w:cs="Times New Roman"/>
          <w:color w:val="000000" w:themeColor="text1"/>
          <w:sz w:val="26"/>
          <w:szCs w:val="26"/>
          <w:lang w:val="fr-FR" w:eastAsia="fr-FR"/>
        </w:rPr>
      </w:pPr>
      <w:r w:rsidRPr="00C61721">
        <w:rPr>
          <w:rFonts w:ascii="Times New Roman" w:eastAsia="Times New Roman" w:hAnsi="Times New Roman" w:cs="Times New Roman"/>
          <w:color w:val="000000" w:themeColor="text1"/>
          <w:sz w:val="26"/>
          <w:szCs w:val="26"/>
          <w:lang w:val="fr-FR" w:eastAsia="fr-FR"/>
        </w:rPr>
        <w:t>Dans ce fichier on peut y mettre tous les services souhaités. On déclare son nom, son image, et le nom du conteneur. On peut rajouter toute sorte d’options à notre fichier, comme </w:t>
      </w:r>
      <w:r w:rsidRPr="00C61721">
        <w:rPr>
          <w:rFonts w:ascii="Times New Roman" w:eastAsia="Times New Roman" w:hAnsi="Times New Roman" w:cs="Times New Roman"/>
          <w:bCs/>
          <w:color w:val="000000" w:themeColor="text1"/>
          <w:sz w:val="26"/>
          <w:szCs w:val="26"/>
          <w:lang w:val="fr-FR" w:eastAsia="fr-FR"/>
        </w:rPr>
        <w:t xml:space="preserve">restart : </w:t>
      </w:r>
      <w:proofErr w:type="spellStart"/>
      <w:r w:rsidRPr="00C61721">
        <w:rPr>
          <w:rFonts w:ascii="Times New Roman" w:eastAsia="Times New Roman" w:hAnsi="Times New Roman" w:cs="Times New Roman"/>
          <w:bCs/>
          <w:color w:val="000000" w:themeColor="text1"/>
          <w:sz w:val="26"/>
          <w:szCs w:val="26"/>
          <w:lang w:val="fr-FR" w:eastAsia="fr-FR"/>
        </w:rPr>
        <w:t>always</w:t>
      </w:r>
      <w:proofErr w:type="spellEnd"/>
      <w:r w:rsidRPr="00C61721">
        <w:rPr>
          <w:rFonts w:ascii="Times New Roman" w:eastAsia="Times New Roman" w:hAnsi="Times New Roman" w:cs="Times New Roman"/>
          <w:color w:val="000000" w:themeColor="text1"/>
          <w:sz w:val="26"/>
          <w:szCs w:val="26"/>
          <w:lang w:val="fr-FR" w:eastAsia="fr-FR"/>
        </w:rPr>
        <w:t> par exemple, qui permet de systématiquement redémarrer le conteneur dès lors qu’il s’arrêtera tout seul. Même si </w:t>
      </w:r>
      <w:r w:rsidRPr="00C61721">
        <w:rPr>
          <w:rFonts w:ascii="Times New Roman" w:eastAsia="Times New Roman" w:hAnsi="Times New Roman" w:cs="Times New Roman"/>
          <w:bCs/>
          <w:color w:val="000000" w:themeColor="text1"/>
          <w:sz w:val="26"/>
          <w:szCs w:val="26"/>
          <w:lang w:val="fr-FR" w:eastAsia="fr-FR"/>
        </w:rPr>
        <w:t>docker stop</w:t>
      </w:r>
      <w:r w:rsidRPr="00C61721">
        <w:rPr>
          <w:rFonts w:ascii="Times New Roman" w:eastAsia="Times New Roman" w:hAnsi="Times New Roman" w:cs="Times New Roman"/>
          <w:color w:val="000000" w:themeColor="text1"/>
          <w:sz w:val="26"/>
          <w:szCs w:val="26"/>
          <w:lang w:val="fr-FR" w:eastAsia="fr-FR"/>
        </w:rPr>
        <w:t> est utilisé, le conteneur sera toujours existant. Docker Compose donc crée un conteneur à partir d’une image mysql, et permet une certaine garantie que le service va fonctionner.</w:t>
      </w:r>
    </w:p>
    <w:p w14:paraId="7E79FB32" w14:textId="77777777" w:rsidR="00925E1D" w:rsidRPr="00C61721" w:rsidRDefault="008B339F" w:rsidP="00C61721">
      <w:pPr>
        <w:shd w:val="clear" w:color="auto" w:fill="FFFFFF"/>
        <w:spacing w:after="100" w:afterAutospacing="1" w:line="240" w:lineRule="auto"/>
        <w:jc w:val="both"/>
        <w:rPr>
          <w:rFonts w:ascii="Times New Roman" w:eastAsia="Times New Roman" w:hAnsi="Times New Roman" w:cs="Times New Roman"/>
          <w:color w:val="000000" w:themeColor="text1"/>
          <w:sz w:val="26"/>
          <w:szCs w:val="26"/>
          <w:lang w:val="fr-FR" w:eastAsia="fr-FR"/>
        </w:rPr>
      </w:pPr>
      <w:r w:rsidRPr="00C61721">
        <w:rPr>
          <w:rFonts w:ascii="Times New Roman" w:eastAsia="Times New Roman" w:hAnsi="Times New Roman" w:cs="Times New Roman"/>
          <w:noProof/>
          <w:color w:val="000000" w:themeColor="text1"/>
          <w:sz w:val="26"/>
          <w:szCs w:val="26"/>
          <w:lang w:val="fr-FR" w:eastAsia="fr-FR"/>
        </w:rPr>
        <w:lastRenderedPageBreak/>
        <w:drawing>
          <wp:inline distT="0" distB="0" distL="0" distR="0" wp14:anchorId="06633C9A">
            <wp:extent cx="5972810" cy="2356501"/>
            <wp:effectExtent l="0" t="0" r="8890" b="5715"/>
            <wp:docPr id="34" name="Image 34" descr="D:\DEVOPS\docker-compose-ar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VOPS\docker-compose-arch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810" cy="2356501"/>
                    </a:xfrm>
                    <a:prstGeom prst="rect">
                      <a:avLst/>
                    </a:prstGeom>
                    <a:noFill/>
                    <a:ln>
                      <a:noFill/>
                    </a:ln>
                  </pic:spPr>
                </pic:pic>
              </a:graphicData>
            </a:graphic>
          </wp:inline>
        </w:drawing>
      </w:r>
    </w:p>
    <w:p w14:paraId="28A69E88" w14:textId="77777777" w:rsidR="00925E1D" w:rsidRPr="00C61721" w:rsidRDefault="00925E1D" w:rsidP="00C61721">
      <w:pPr>
        <w:pStyle w:val="NormalWeb"/>
        <w:shd w:val="clear" w:color="auto" w:fill="FFFFFF"/>
        <w:spacing w:before="120" w:beforeAutospacing="0" w:after="0" w:afterAutospacing="0"/>
        <w:jc w:val="both"/>
        <w:rPr>
          <w:b/>
          <w:bCs/>
          <w:color w:val="000000" w:themeColor="text1"/>
          <w:spacing w:val="-14"/>
          <w:sz w:val="28"/>
          <w:szCs w:val="26"/>
        </w:rPr>
      </w:pPr>
      <w:r w:rsidRPr="00C61721">
        <w:rPr>
          <w:color w:val="202122"/>
          <w:sz w:val="28"/>
          <w:szCs w:val="28"/>
          <w:shd w:val="clear" w:color="auto" w:fill="FFFFFF"/>
        </w:rPr>
        <w:t xml:space="preserve"> </w:t>
      </w:r>
      <w:r w:rsidRPr="00C6172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Fonctionnalité de docker et docker-compose</w:t>
      </w:r>
    </w:p>
    <w:p w14:paraId="1B1C9A81" w14:textId="77777777" w:rsidR="00BD6696" w:rsidRPr="00C61721" w:rsidRDefault="00BD6696" w:rsidP="00C61721">
      <w:pPr>
        <w:pStyle w:val="NormalWeb"/>
        <w:shd w:val="clear" w:color="auto" w:fill="FFFFFF"/>
        <w:spacing w:before="0" w:beforeAutospacing="0" w:after="0" w:afterAutospacing="0"/>
        <w:jc w:val="both"/>
        <w:rPr>
          <w:color w:val="000000" w:themeColor="text1"/>
          <w:sz w:val="26"/>
          <w:szCs w:val="26"/>
        </w:rPr>
      </w:pPr>
    </w:p>
    <w:p w14:paraId="33600B33" w14:textId="77777777" w:rsidR="00925E1D" w:rsidRPr="00C61721" w:rsidRDefault="00925E1D" w:rsidP="00C61721">
      <w:pPr>
        <w:pStyle w:val="NormalWeb"/>
        <w:shd w:val="clear" w:color="auto" w:fill="FFFFFF"/>
        <w:spacing w:before="0" w:beforeAutospacing="0" w:after="0" w:afterAutospacing="0"/>
        <w:jc w:val="both"/>
        <w:rPr>
          <w:color w:val="000000" w:themeColor="text1"/>
          <w:sz w:val="26"/>
          <w:szCs w:val="26"/>
        </w:rPr>
      </w:pPr>
      <w:r w:rsidRPr="00C61721">
        <w:rPr>
          <w:color w:val="000000" w:themeColor="text1"/>
          <w:sz w:val="26"/>
          <w:szCs w:val="26"/>
        </w:rPr>
        <w:t>La plateforme de conteneurisation repose sur </w:t>
      </w:r>
      <w:r w:rsidRPr="00C61721">
        <w:rPr>
          <w:bCs/>
          <w:color w:val="000000" w:themeColor="text1"/>
          <w:sz w:val="26"/>
          <w:szCs w:val="26"/>
        </w:rPr>
        <w:t>sept composants principaux</w:t>
      </w:r>
      <w:r w:rsidRPr="00C61721">
        <w:rPr>
          <w:color w:val="000000" w:themeColor="text1"/>
          <w:sz w:val="26"/>
          <w:szCs w:val="26"/>
        </w:rPr>
        <w:t>. Le Docker Engine est un outil client-serveur sur lequel repose la technologie de container pour prendre en charge les tâches de création d'applications basées container. Le moteur crée un processus daemon server-</w:t>
      </w:r>
      <w:proofErr w:type="spellStart"/>
      <w:r w:rsidRPr="00C61721">
        <w:rPr>
          <w:color w:val="000000" w:themeColor="text1"/>
          <w:sz w:val="26"/>
          <w:szCs w:val="26"/>
        </w:rPr>
        <w:t>side</w:t>
      </w:r>
      <w:proofErr w:type="spellEnd"/>
      <w:r w:rsidRPr="00C61721">
        <w:rPr>
          <w:color w:val="000000" w:themeColor="text1"/>
          <w:sz w:val="26"/>
          <w:szCs w:val="26"/>
        </w:rPr>
        <w:t xml:space="preserve"> permettant d'héberger les images, les containers, les réseaux et les volumes de stockage. Ce daemon fournit aussi une interface SLI client-</w:t>
      </w:r>
      <w:proofErr w:type="spellStart"/>
      <w:r w:rsidRPr="00C61721">
        <w:rPr>
          <w:color w:val="000000" w:themeColor="text1"/>
          <w:sz w:val="26"/>
          <w:szCs w:val="26"/>
        </w:rPr>
        <w:t>side</w:t>
      </w:r>
      <w:proofErr w:type="spellEnd"/>
      <w:r w:rsidRPr="00C61721">
        <w:rPr>
          <w:color w:val="000000" w:themeColor="text1"/>
          <w:sz w:val="26"/>
          <w:szCs w:val="26"/>
        </w:rPr>
        <w:t xml:space="preserve"> permettant aux utilisateurs d'interagir avec le daemon via l'API de la plateforme.</w:t>
      </w:r>
    </w:p>
    <w:p w14:paraId="069A702F" w14:textId="77777777" w:rsidR="00925E1D" w:rsidRPr="00C61721" w:rsidRDefault="00925E1D" w:rsidP="00C61721">
      <w:pPr>
        <w:pStyle w:val="NormalWeb"/>
        <w:shd w:val="clear" w:color="auto" w:fill="FFFFFF"/>
        <w:spacing w:before="0" w:beforeAutospacing="0" w:after="0" w:afterAutospacing="0"/>
        <w:jc w:val="both"/>
        <w:rPr>
          <w:color w:val="000000" w:themeColor="text1"/>
          <w:sz w:val="26"/>
          <w:szCs w:val="26"/>
        </w:rPr>
      </w:pPr>
      <w:r w:rsidRPr="00C61721">
        <w:rPr>
          <w:color w:val="000000" w:themeColor="text1"/>
          <w:sz w:val="26"/>
          <w:szCs w:val="26"/>
        </w:rPr>
        <w:t>Les</w:t>
      </w:r>
      <w:r w:rsidRPr="00C61721">
        <w:rPr>
          <w:bCs/>
          <w:color w:val="000000" w:themeColor="text1"/>
          <w:sz w:val="26"/>
          <w:szCs w:val="26"/>
        </w:rPr>
        <w:t xml:space="preserve"> containers créés sont appelés </w:t>
      </w:r>
      <w:proofErr w:type="spellStart"/>
      <w:r w:rsidRPr="00C61721">
        <w:rPr>
          <w:bCs/>
          <w:color w:val="000000" w:themeColor="text1"/>
          <w:sz w:val="26"/>
          <w:szCs w:val="26"/>
        </w:rPr>
        <w:t>Dockerfiles</w:t>
      </w:r>
      <w:proofErr w:type="spellEnd"/>
      <w:r w:rsidRPr="00C61721">
        <w:rPr>
          <w:color w:val="000000" w:themeColor="text1"/>
          <w:sz w:val="26"/>
          <w:szCs w:val="26"/>
        </w:rPr>
        <w:t>. Le composant Docker Compose permet de définir la composition des composants au sein d'un container dédié. Le Docker Hub est un outil SaaS permettant aux utilisateurs de publier et de partager des applications basées container via une bibliothèque commune.</w:t>
      </w:r>
    </w:p>
    <w:p w14:paraId="6DCE6794" w14:textId="77777777" w:rsidR="00925E1D" w:rsidRPr="00C61721" w:rsidRDefault="00925E1D" w:rsidP="00C61721">
      <w:pPr>
        <w:shd w:val="clear" w:color="auto" w:fill="FFFFFF"/>
        <w:spacing w:after="100" w:afterAutospacing="1" w:line="240" w:lineRule="auto"/>
        <w:jc w:val="both"/>
        <w:rPr>
          <w:rFonts w:ascii="Times New Roman" w:hAnsi="Times New Roman" w:cs="Times New Roman"/>
          <w:color w:val="000000" w:themeColor="text1"/>
          <w:sz w:val="26"/>
          <w:szCs w:val="26"/>
          <w:lang w:val="fr-FR"/>
        </w:rPr>
      </w:pPr>
      <w:r w:rsidRPr="00C61721">
        <w:rPr>
          <w:rFonts w:ascii="Times New Roman" w:hAnsi="Times New Roman" w:cs="Times New Roman"/>
          <w:color w:val="000000" w:themeColor="text1"/>
          <w:sz w:val="26"/>
          <w:szCs w:val="26"/>
          <w:lang w:val="fr-FR"/>
        </w:rPr>
        <w:t xml:space="preserve">Le mode Docker </w:t>
      </w:r>
      <w:proofErr w:type="spellStart"/>
      <w:r w:rsidRPr="00C61721">
        <w:rPr>
          <w:rFonts w:ascii="Times New Roman" w:hAnsi="Times New Roman" w:cs="Times New Roman"/>
          <w:color w:val="000000" w:themeColor="text1"/>
          <w:sz w:val="26"/>
          <w:szCs w:val="26"/>
          <w:lang w:val="fr-FR"/>
        </w:rPr>
        <w:t>Swarm</w:t>
      </w:r>
      <w:proofErr w:type="spellEnd"/>
      <w:r w:rsidRPr="00C61721">
        <w:rPr>
          <w:rFonts w:ascii="Times New Roman" w:hAnsi="Times New Roman" w:cs="Times New Roman"/>
          <w:color w:val="000000" w:themeColor="text1"/>
          <w:sz w:val="26"/>
          <w:szCs w:val="26"/>
          <w:lang w:val="fr-FR"/>
        </w:rPr>
        <w:t xml:space="preserve"> du Docker Engine </w:t>
      </w:r>
      <w:r w:rsidRPr="00C61721">
        <w:rPr>
          <w:rFonts w:ascii="Times New Roman" w:hAnsi="Times New Roman" w:cs="Times New Roman"/>
          <w:bCs/>
          <w:color w:val="000000" w:themeColor="text1"/>
          <w:sz w:val="26"/>
          <w:szCs w:val="26"/>
          <w:lang w:val="fr-FR"/>
        </w:rPr>
        <w:t>prend en charge l'équilibrage des charges des clusters.</w:t>
      </w:r>
      <w:r w:rsidRPr="00C61721">
        <w:rPr>
          <w:rFonts w:ascii="Times New Roman" w:hAnsi="Times New Roman" w:cs="Times New Roman"/>
          <w:color w:val="000000" w:themeColor="text1"/>
          <w:sz w:val="26"/>
          <w:szCs w:val="26"/>
          <w:lang w:val="fr-FR"/>
        </w:rPr>
        <w:t xml:space="preserve"> Ainsi, les ressources de plusieurs hôtes peuvent être rassemblées pour agir comme un seul ensemble. Ainsi, les utilisateurs peuvent rapidement échelonner le déploiement de containers.</w:t>
      </w:r>
    </w:p>
    <w:p w14:paraId="226894ED" w14:textId="77777777" w:rsidR="00925E1D" w:rsidRPr="00C61721" w:rsidRDefault="00925E1D" w:rsidP="00C61721">
      <w:pPr>
        <w:pStyle w:val="NormalWeb"/>
        <w:shd w:val="clear" w:color="auto" w:fill="FFFFFF"/>
        <w:spacing w:before="0" w:beforeAutospacing="0" w:after="0" w:afterAutospacing="0"/>
        <w:jc w:val="both"/>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72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Utilité et changement :</w:t>
      </w:r>
    </w:p>
    <w:p w14:paraId="2125FAD4" w14:textId="77777777" w:rsidR="00925E1D" w:rsidRPr="00C61721" w:rsidRDefault="00925E1D" w:rsidP="00C61721">
      <w:pPr>
        <w:pStyle w:val="NormalWeb"/>
        <w:shd w:val="clear" w:color="auto" w:fill="FFFFFF"/>
        <w:spacing w:before="0" w:beforeAutospacing="0" w:after="0" w:afterAutospacing="0"/>
        <w:jc w:val="both"/>
        <w:rPr>
          <w:b/>
          <w:bCs/>
          <w:color w:val="000000" w:themeColor="text1"/>
          <w:spacing w:val="-14"/>
          <w:sz w:val="26"/>
          <w:szCs w:val="26"/>
        </w:rPr>
      </w:pPr>
    </w:p>
    <w:p w14:paraId="4914495E" w14:textId="77777777" w:rsidR="00925E1D" w:rsidRPr="00C61721" w:rsidRDefault="00925E1D" w:rsidP="00C61721">
      <w:pPr>
        <w:pStyle w:val="NormalWeb"/>
        <w:shd w:val="clear" w:color="auto" w:fill="FFFFFF"/>
        <w:spacing w:before="0" w:beforeAutospacing="0" w:after="0" w:afterAutospacing="0"/>
        <w:jc w:val="both"/>
        <w:rPr>
          <w:color w:val="000000" w:themeColor="text1"/>
          <w:sz w:val="26"/>
          <w:szCs w:val="26"/>
        </w:rPr>
      </w:pPr>
      <w:r w:rsidRPr="00C61721">
        <w:rPr>
          <w:color w:val="000000" w:themeColor="text1"/>
          <w:sz w:val="26"/>
          <w:szCs w:val="26"/>
        </w:rPr>
        <w:t xml:space="preserve">C’est l’outil qui a démocratisé la conteneurisation et qui est le plus répandu. De plus, de nombreux outils open source se basent dessus, tels que </w:t>
      </w:r>
      <w:proofErr w:type="spellStart"/>
      <w:r w:rsidRPr="00C61721">
        <w:rPr>
          <w:color w:val="000000" w:themeColor="text1"/>
          <w:sz w:val="26"/>
          <w:szCs w:val="26"/>
        </w:rPr>
        <w:t>Molecule</w:t>
      </w:r>
      <w:proofErr w:type="spellEnd"/>
      <w:r w:rsidRPr="00C61721">
        <w:rPr>
          <w:color w:val="000000" w:themeColor="text1"/>
          <w:sz w:val="26"/>
          <w:szCs w:val="26"/>
        </w:rPr>
        <w:t xml:space="preserve"> (qui permet de tester du code Ansible), ou </w:t>
      </w:r>
      <w:proofErr w:type="spellStart"/>
      <w:r w:rsidRPr="00C61721">
        <w:rPr>
          <w:color w:val="000000" w:themeColor="text1"/>
          <w:sz w:val="26"/>
          <w:szCs w:val="26"/>
        </w:rPr>
        <w:t>Kubernetes</w:t>
      </w:r>
      <w:proofErr w:type="spellEnd"/>
      <w:r w:rsidRPr="00C61721">
        <w:rPr>
          <w:color w:val="000000" w:themeColor="text1"/>
          <w:sz w:val="26"/>
          <w:szCs w:val="26"/>
        </w:rPr>
        <w:t xml:space="preserve"> (un orchestrateur de conteneurs)</w:t>
      </w:r>
    </w:p>
    <w:p w14:paraId="2A4F7763" w14:textId="77777777" w:rsidR="00925E1D" w:rsidRPr="00C61721" w:rsidRDefault="00925E1D" w:rsidP="00C61721">
      <w:pPr>
        <w:pStyle w:val="NormalWeb"/>
        <w:shd w:val="clear" w:color="auto" w:fill="FFFFFF"/>
        <w:spacing w:before="0" w:beforeAutospacing="0" w:after="0" w:afterAutospacing="0"/>
        <w:jc w:val="both"/>
        <w:rPr>
          <w:color w:val="000000" w:themeColor="text1"/>
          <w:sz w:val="26"/>
          <w:szCs w:val="26"/>
        </w:rPr>
      </w:pPr>
      <w:r w:rsidRPr="00C61721">
        <w:rPr>
          <w:color w:val="000000" w:themeColor="text1"/>
          <w:sz w:val="26"/>
          <w:szCs w:val="26"/>
        </w:rPr>
        <w:t>Elle permet de développer des applications de façon plus efficiente, en utilisant moins de ressources, et de déployer ces applications plus rapidement.</w:t>
      </w:r>
    </w:p>
    <w:p w14:paraId="45A3DB72" w14:textId="77777777" w:rsidR="00925E1D" w:rsidRPr="00C61721" w:rsidRDefault="00925E1D" w:rsidP="00C61721">
      <w:pPr>
        <w:pStyle w:val="NormalWeb"/>
        <w:shd w:val="clear" w:color="auto" w:fill="FFFFFF"/>
        <w:spacing w:before="0" w:beforeAutospacing="0" w:after="0" w:afterAutospacing="0"/>
        <w:jc w:val="both"/>
        <w:rPr>
          <w:color w:val="000000" w:themeColor="text1"/>
          <w:sz w:val="26"/>
          <w:szCs w:val="26"/>
        </w:rPr>
      </w:pPr>
      <w:r w:rsidRPr="00C61721">
        <w:rPr>
          <w:color w:val="000000" w:themeColor="text1"/>
          <w:sz w:val="26"/>
          <w:szCs w:val="26"/>
        </w:rPr>
        <w:t>Docker vous permet d'envoyer du code plus rapidement, de standardiser les opérations de vos applications, de migrer aisément du code et de faire des économies en améliorant l'utilisation des ressources</w:t>
      </w:r>
    </w:p>
    <w:p w14:paraId="3A266D05" w14:textId="77777777" w:rsidR="00925E1D" w:rsidRPr="00C61721" w:rsidRDefault="00925E1D" w:rsidP="00C61721">
      <w:pPr>
        <w:shd w:val="clear" w:color="auto" w:fill="FFFFFF"/>
        <w:spacing w:after="0" w:line="240" w:lineRule="auto"/>
        <w:jc w:val="both"/>
        <w:rPr>
          <w:rFonts w:ascii="Times New Roman" w:eastAsia="Times New Roman" w:hAnsi="Times New Roman" w:cs="Times New Roman"/>
          <w:color w:val="000000" w:themeColor="text1"/>
          <w:sz w:val="26"/>
          <w:szCs w:val="26"/>
          <w:lang w:val="fr-FR" w:eastAsia="fr-FR"/>
        </w:rPr>
      </w:pPr>
      <w:r w:rsidRPr="00C61721">
        <w:rPr>
          <w:rFonts w:ascii="Times New Roman" w:hAnsi="Times New Roman" w:cs="Times New Roman"/>
          <w:color w:val="000000" w:themeColor="text1"/>
          <w:sz w:val="26"/>
          <w:szCs w:val="26"/>
          <w:lang w:val="fr-FR"/>
        </w:rPr>
        <w:t>Docker permet d'encapsuler toutes les dépendances relatives au système d'information, et ceci tout en conservant</w:t>
      </w:r>
    </w:p>
    <w:p w14:paraId="6F313307" w14:textId="77777777" w:rsidR="00A77F5A" w:rsidRPr="00C61721" w:rsidRDefault="00A77F5A" w:rsidP="00C61721">
      <w:pPr>
        <w:spacing w:line="240" w:lineRule="auto"/>
        <w:jc w:val="both"/>
        <w:rPr>
          <w:rStyle w:val="Lienhypertexte"/>
          <w:rFonts w:ascii="Times New Roman" w:hAnsi="Times New Roman" w:cs="Times New Roman"/>
          <w:color w:val="000000" w:themeColor="text1"/>
          <w:sz w:val="26"/>
          <w:szCs w:val="26"/>
          <w:u w:val="none"/>
          <w:lang w:val="fr-FR"/>
        </w:rPr>
      </w:pPr>
    </w:p>
    <w:p w14:paraId="4D7F880E" w14:textId="77777777" w:rsidR="003F0368" w:rsidRPr="00C61721" w:rsidRDefault="00A656AB" w:rsidP="00C61721">
      <w:pPr>
        <w:spacing w:line="240" w:lineRule="auto"/>
        <w:jc w:val="both"/>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721">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Sécurité : Docker et Docker-compose</w:t>
      </w:r>
    </w:p>
    <w:p w14:paraId="30936C4F" w14:textId="77777777" w:rsidR="00A656AB" w:rsidRPr="00C61721" w:rsidRDefault="00A656AB" w:rsidP="00C61721">
      <w:pPr>
        <w:pStyle w:val="NormalWeb"/>
        <w:shd w:val="clear" w:color="auto" w:fill="F5F5F5"/>
        <w:spacing w:after="0" w:afterAutospacing="0"/>
        <w:jc w:val="both"/>
        <w:rPr>
          <w:color w:val="000000" w:themeColor="text1"/>
          <w:sz w:val="26"/>
          <w:szCs w:val="26"/>
        </w:rPr>
      </w:pPr>
      <w:r w:rsidRPr="00C61721">
        <w:rPr>
          <w:color w:val="000000" w:themeColor="text1"/>
          <w:sz w:val="26"/>
          <w:szCs w:val="26"/>
        </w:rPr>
        <w:t>La sécurité des conteneurs Docker et Docker Compose est essentielle pour garantir un environnement robuste et protégé. Voici quelques bonnes pratiques à suivre pour renforcer la sécurité de vos conteneurs :</w:t>
      </w:r>
    </w:p>
    <w:p w14:paraId="22AEE9C5" w14:textId="5246C653" w:rsidR="00A656AB" w:rsidRPr="00C61721" w:rsidRDefault="00A656AB" w:rsidP="00C61721">
      <w:pPr>
        <w:pStyle w:val="NormalWeb"/>
        <w:numPr>
          <w:ilvl w:val="0"/>
          <w:numId w:val="2"/>
        </w:numPr>
        <w:shd w:val="clear" w:color="auto" w:fill="F5F5F5"/>
        <w:spacing w:before="0" w:beforeAutospacing="0" w:after="0" w:afterAutospacing="0"/>
        <w:ind w:left="0"/>
        <w:jc w:val="both"/>
        <w:rPr>
          <w:color w:val="000000" w:themeColor="text1"/>
          <w:sz w:val="26"/>
          <w:szCs w:val="26"/>
        </w:rPr>
      </w:pPr>
      <w:r w:rsidRPr="00C61721">
        <w:rPr>
          <w:rStyle w:val="lev"/>
          <w:color w:val="000000" w:themeColor="text1"/>
          <w:sz w:val="26"/>
          <w:szCs w:val="26"/>
        </w:rPr>
        <w:t>Utilisez des quotas de ressources</w:t>
      </w:r>
      <w:r w:rsidRPr="00C61721">
        <w:rPr>
          <w:color w:val="000000" w:themeColor="text1"/>
          <w:sz w:val="26"/>
          <w:szCs w:val="26"/>
        </w:rPr>
        <w:t> : Configurez des limites pour la consommation de mémoire et de CPU dans chaque conteneur. </w:t>
      </w:r>
      <w:hyperlink r:id="rId17" w:tgtFrame="_blank" w:history="1">
        <w:r w:rsidRPr="00C61721">
          <w:rPr>
            <w:rStyle w:val="Lienhypertexte"/>
            <w:color w:val="000000" w:themeColor="text1"/>
            <w:sz w:val="26"/>
            <w:szCs w:val="26"/>
            <w:u w:val="none"/>
          </w:rPr>
          <w:t>Cela améliore l’efficacité de l’environnement et limite les dénis de service en cas d’infection par du contenu malveillant</w:t>
        </w:r>
      </w:hyperlink>
      <w:r w:rsidRPr="00C61721">
        <w:rPr>
          <w:color w:val="000000" w:themeColor="text1"/>
          <w:sz w:val="26"/>
          <w:szCs w:val="26"/>
        </w:rPr>
        <w:t>.</w:t>
      </w:r>
    </w:p>
    <w:p w14:paraId="2B4AE097" w14:textId="77777777" w:rsidR="00A656AB" w:rsidRPr="00C61721" w:rsidRDefault="00A656AB" w:rsidP="00C61721">
      <w:pPr>
        <w:pStyle w:val="NormalWeb"/>
        <w:numPr>
          <w:ilvl w:val="0"/>
          <w:numId w:val="2"/>
        </w:numPr>
        <w:shd w:val="clear" w:color="auto" w:fill="F5F5F5"/>
        <w:spacing w:before="0" w:beforeAutospacing="0" w:after="0" w:afterAutospacing="0"/>
        <w:ind w:left="0"/>
        <w:jc w:val="both"/>
        <w:rPr>
          <w:color w:val="000000" w:themeColor="text1"/>
          <w:sz w:val="26"/>
          <w:szCs w:val="26"/>
        </w:rPr>
      </w:pPr>
      <w:r w:rsidRPr="00C61721">
        <w:rPr>
          <w:rStyle w:val="lev"/>
          <w:color w:val="000000" w:themeColor="text1"/>
          <w:sz w:val="26"/>
          <w:szCs w:val="26"/>
        </w:rPr>
        <w:t>Évitez d’exécuter les conteneurs en tant que root</w:t>
      </w:r>
      <w:r w:rsidRPr="00C61721">
        <w:rPr>
          <w:color w:val="000000" w:themeColor="text1"/>
          <w:sz w:val="26"/>
          <w:szCs w:val="26"/>
        </w:rPr>
        <w:t> : Respectez le principe du moindre privilège en limitant l’accès des applications aux ressources requises. </w:t>
      </w:r>
      <w:hyperlink r:id="rId18" w:tgtFrame="_blank" w:history="1">
        <w:r w:rsidRPr="00C61721">
          <w:rPr>
            <w:rStyle w:val="Lienhypertexte"/>
            <w:color w:val="000000" w:themeColor="text1"/>
            <w:sz w:val="26"/>
            <w:szCs w:val="26"/>
            <w:u w:val="none"/>
          </w:rPr>
          <w:t>Exécuter des conteneurs en tant qu’utilisateur root peut augmenter la surface d’attaque</w:t>
        </w:r>
      </w:hyperlink>
      <w:hyperlink r:id="rId19" w:tgtFrame="_blank" w:history="1">
        <w:r w:rsidRPr="00C61721">
          <w:rPr>
            <w:rStyle w:val="Lienhypertexte"/>
            <w:color w:val="000000" w:themeColor="text1"/>
            <w:sz w:val="26"/>
            <w:szCs w:val="26"/>
            <w:u w:val="none"/>
            <w:vertAlign w:val="superscript"/>
          </w:rPr>
          <w:t>1</w:t>
        </w:r>
      </w:hyperlink>
      <w:r w:rsidRPr="00C61721">
        <w:rPr>
          <w:color w:val="000000" w:themeColor="text1"/>
          <w:sz w:val="26"/>
          <w:szCs w:val="26"/>
        </w:rPr>
        <w:t>.</w:t>
      </w:r>
    </w:p>
    <w:p w14:paraId="7296D945" w14:textId="77777777" w:rsidR="00A656AB" w:rsidRPr="00C61721" w:rsidRDefault="00A656AB" w:rsidP="00C61721">
      <w:pPr>
        <w:pStyle w:val="NormalWeb"/>
        <w:numPr>
          <w:ilvl w:val="0"/>
          <w:numId w:val="2"/>
        </w:numPr>
        <w:shd w:val="clear" w:color="auto" w:fill="F5F5F5"/>
        <w:spacing w:before="0" w:beforeAutospacing="0" w:after="0" w:afterAutospacing="0"/>
        <w:ind w:left="0"/>
        <w:jc w:val="both"/>
        <w:rPr>
          <w:color w:val="000000" w:themeColor="text1"/>
          <w:sz w:val="26"/>
          <w:szCs w:val="26"/>
        </w:rPr>
      </w:pPr>
      <w:r w:rsidRPr="00C61721">
        <w:rPr>
          <w:rStyle w:val="lev"/>
          <w:color w:val="000000" w:themeColor="text1"/>
          <w:sz w:val="26"/>
          <w:szCs w:val="26"/>
        </w:rPr>
        <w:t>Sécurisez vos registres de conteneurs Docker</w:t>
      </w:r>
      <w:r w:rsidRPr="00C61721">
        <w:rPr>
          <w:color w:val="000000" w:themeColor="text1"/>
          <w:sz w:val="26"/>
          <w:szCs w:val="26"/>
        </w:rPr>
        <w:t> : Assurez-vous que vos registres de conteneurs sont solides et fiables. </w:t>
      </w:r>
      <w:hyperlink r:id="rId20" w:tgtFrame="_blank" w:history="1">
        <w:r w:rsidRPr="00C61721">
          <w:rPr>
            <w:rStyle w:val="Lienhypertexte"/>
            <w:color w:val="000000" w:themeColor="text1"/>
            <w:sz w:val="26"/>
            <w:szCs w:val="26"/>
            <w:u w:val="none"/>
          </w:rPr>
          <w:t>Utilisez des images de base officielles et signées, et accédez à la source du code</w:t>
        </w:r>
      </w:hyperlink>
      <w:hyperlink r:id="rId21" w:tgtFrame="_blank" w:history="1">
        <w:r w:rsidRPr="00C61721">
          <w:rPr>
            <w:rStyle w:val="Lienhypertexte"/>
            <w:color w:val="000000" w:themeColor="text1"/>
            <w:sz w:val="26"/>
            <w:szCs w:val="26"/>
            <w:u w:val="none"/>
            <w:vertAlign w:val="superscript"/>
          </w:rPr>
          <w:t>1</w:t>
        </w:r>
      </w:hyperlink>
      <w:r w:rsidRPr="00C61721">
        <w:rPr>
          <w:color w:val="000000" w:themeColor="text1"/>
          <w:sz w:val="26"/>
          <w:szCs w:val="26"/>
        </w:rPr>
        <w:t>.</w:t>
      </w:r>
    </w:p>
    <w:p w14:paraId="201A12CC" w14:textId="77777777" w:rsidR="00A656AB" w:rsidRPr="00C61721" w:rsidRDefault="00A656AB" w:rsidP="00C61721">
      <w:pPr>
        <w:pStyle w:val="NormalWeb"/>
        <w:numPr>
          <w:ilvl w:val="0"/>
          <w:numId w:val="2"/>
        </w:numPr>
        <w:shd w:val="clear" w:color="auto" w:fill="F5F5F5"/>
        <w:spacing w:before="0" w:beforeAutospacing="0" w:after="0" w:afterAutospacing="0"/>
        <w:ind w:left="0"/>
        <w:jc w:val="both"/>
        <w:rPr>
          <w:color w:val="000000" w:themeColor="text1"/>
          <w:sz w:val="26"/>
          <w:szCs w:val="26"/>
        </w:rPr>
      </w:pPr>
      <w:r w:rsidRPr="00C61721">
        <w:rPr>
          <w:rStyle w:val="lev"/>
          <w:color w:val="000000" w:themeColor="text1"/>
          <w:sz w:val="26"/>
          <w:szCs w:val="26"/>
        </w:rPr>
        <w:t>Mettez en œuvre la segmentation du réseau</w:t>
      </w:r>
      <w:r w:rsidRPr="00C61721">
        <w:rPr>
          <w:color w:val="000000" w:themeColor="text1"/>
          <w:sz w:val="26"/>
          <w:szCs w:val="26"/>
        </w:rPr>
        <w:t> : Concevez vos API et réseaux en gardant la sécurité à l’esprit. </w:t>
      </w:r>
      <w:hyperlink r:id="rId22" w:tgtFrame="_blank" w:history="1">
        <w:r w:rsidRPr="00C61721">
          <w:rPr>
            <w:rStyle w:val="Lienhypertexte"/>
            <w:color w:val="000000" w:themeColor="text1"/>
            <w:sz w:val="26"/>
            <w:szCs w:val="26"/>
            <w:u w:val="none"/>
          </w:rPr>
          <w:t>La segmentation du réseau limite la propagation des attaques</w:t>
        </w:r>
      </w:hyperlink>
      <w:hyperlink r:id="rId23" w:tgtFrame="_blank" w:history="1">
        <w:r w:rsidRPr="00C61721">
          <w:rPr>
            <w:rStyle w:val="Lienhypertexte"/>
            <w:color w:val="000000" w:themeColor="text1"/>
            <w:sz w:val="26"/>
            <w:szCs w:val="26"/>
            <w:u w:val="none"/>
            <w:vertAlign w:val="superscript"/>
          </w:rPr>
          <w:t>2</w:t>
        </w:r>
      </w:hyperlink>
      <w:r w:rsidRPr="00C61721">
        <w:rPr>
          <w:color w:val="000000" w:themeColor="text1"/>
          <w:sz w:val="26"/>
          <w:szCs w:val="26"/>
        </w:rPr>
        <w:t>.</w:t>
      </w:r>
    </w:p>
    <w:p w14:paraId="234FD0C9" w14:textId="77777777" w:rsidR="00A656AB" w:rsidRPr="00C61721" w:rsidRDefault="00A656AB" w:rsidP="00C61721">
      <w:pPr>
        <w:pStyle w:val="NormalWeb"/>
        <w:numPr>
          <w:ilvl w:val="0"/>
          <w:numId w:val="2"/>
        </w:numPr>
        <w:shd w:val="clear" w:color="auto" w:fill="F5F5F5"/>
        <w:spacing w:before="0" w:beforeAutospacing="0" w:after="0" w:afterAutospacing="0"/>
        <w:ind w:left="0"/>
        <w:jc w:val="both"/>
        <w:rPr>
          <w:color w:val="000000" w:themeColor="text1"/>
          <w:sz w:val="26"/>
          <w:szCs w:val="26"/>
        </w:rPr>
      </w:pPr>
      <w:r w:rsidRPr="00C61721">
        <w:rPr>
          <w:rStyle w:val="lev"/>
          <w:color w:val="000000" w:themeColor="text1"/>
          <w:sz w:val="26"/>
          <w:szCs w:val="26"/>
        </w:rPr>
        <w:t>Surveillez et enregistrez l’activité des conteneurs</w:t>
      </w:r>
      <w:r w:rsidRPr="00C61721">
        <w:rPr>
          <w:color w:val="000000" w:themeColor="text1"/>
          <w:sz w:val="26"/>
          <w:szCs w:val="26"/>
        </w:rPr>
        <w:t> : Utilisez des outils de surveillance pour détecter toute activité suspecte et enregistrer les journaux. </w:t>
      </w:r>
      <w:hyperlink r:id="rId24" w:history="1">
        <w:r w:rsidRPr="00C61721">
          <w:rPr>
            <w:rStyle w:val="Lienhypertexte"/>
            <w:color w:val="000000" w:themeColor="text1"/>
            <w:sz w:val="26"/>
            <w:szCs w:val="26"/>
            <w:u w:val="none"/>
          </w:rPr>
          <w:t>Cela vous permet de réagir rapidement en cas d’incident</w:t>
        </w:r>
      </w:hyperlink>
      <w:hyperlink r:id="rId25" w:tgtFrame="_blank" w:history="1">
        <w:r w:rsidRPr="00C61721">
          <w:rPr>
            <w:rStyle w:val="Lienhypertexte"/>
            <w:color w:val="000000" w:themeColor="text1"/>
            <w:sz w:val="26"/>
            <w:szCs w:val="26"/>
            <w:u w:val="none"/>
            <w:vertAlign w:val="superscript"/>
          </w:rPr>
          <w:t>2</w:t>
        </w:r>
      </w:hyperlink>
      <w:r w:rsidRPr="00C61721">
        <w:rPr>
          <w:color w:val="000000" w:themeColor="text1"/>
          <w:sz w:val="26"/>
          <w:szCs w:val="26"/>
        </w:rPr>
        <w:t>.</w:t>
      </w:r>
    </w:p>
    <w:p w14:paraId="48097D18" w14:textId="77777777" w:rsidR="00A656AB" w:rsidRPr="00C61721" w:rsidRDefault="00A656AB" w:rsidP="00C61721">
      <w:pPr>
        <w:pStyle w:val="NormalWeb"/>
        <w:shd w:val="clear" w:color="auto" w:fill="F5F5F5"/>
        <w:spacing w:before="0" w:beforeAutospacing="0" w:after="0" w:afterAutospacing="0"/>
        <w:jc w:val="both"/>
        <w:rPr>
          <w:color w:val="000000" w:themeColor="text1"/>
          <w:sz w:val="26"/>
          <w:szCs w:val="26"/>
        </w:rPr>
      </w:pPr>
      <w:r w:rsidRPr="00C61721">
        <w:rPr>
          <w:color w:val="000000" w:themeColor="text1"/>
          <w:sz w:val="26"/>
          <w:szCs w:val="26"/>
        </w:rPr>
        <w:t>En suivant ces meilleures pratiques, vous pouvez renforcer la sécurité de vos conteneurs Docker et Docker Compose. </w:t>
      </w:r>
      <w:hyperlink r:id="rId26" w:history="1">
        <w:r w:rsidRPr="00C61721">
          <w:rPr>
            <w:rStyle w:val="Lienhypertexte"/>
            <w:color w:val="000000" w:themeColor="text1"/>
            <w:sz w:val="26"/>
            <w:szCs w:val="26"/>
            <w:u w:val="none"/>
          </w:rPr>
          <w:t>N’oubliez pas de maintenir vos systèmes à jour et de rester vigilant face aux nouvelles menaces</w:t>
        </w:r>
      </w:hyperlink>
      <w:hyperlink r:id="rId27" w:tgtFrame="_blank" w:history="1">
        <w:r w:rsidRPr="00C61721">
          <w:rPr>
            <w:rStyle w:val="Lienhypertexte"/>
            <w:color w:val="000000" w:themeColor="text1"/>
            <w:sz w:val="26"/>
            <w:szCs w:val="26"/>
            <w:u w:val="none"/>
            <w:vertAlign w:val="superscript"/>
          </w:rPr>
          <w:t>3</w:t>
        </w:r>
      </w:hyperlink>
      <w:r w:rsidRPr="00C61721">
        <w:rPr>
          <w:color w:val="000000" w:themeColor="text1"/>
          <w:sz w:val="26"/>
          <w:szCs w:val="26"/>
        </w:rPr>
        <w:t xml:space="preserve">. Si vous avez besoin d’informations plus détaillées, n’hésitez pas à me le faire savoir </w:t>
      </w:r>
    </w:p>
    <w:p w14:paraId="2F10E5E6" w14:textId="77777777" w:rsidR="00A656AB" w:rsidRPr="00C61721" w:rsidRDefault="00A656AB" w:rsidP="00C61721">
      <w:pPr>
        <w:pStyle w:val="NormalWeb"/>
        <w:shd w:val="clear" w:color="auto" w:fill="F5F5F5"/>
        <w:spacing w:before="0" w:beforeAutospacing="0" w:after="0" w:afterAutospacing="0"/>
        <w:jc w:val="both"/>
        <w:rPr>
          <w:b/>
          <w:bCs/>
          <w:color w:val="000000" w:themeColor="text1"/>
          <w:spacing w:val="-14"/>
          <w:sz w:val="26"/>
          <w:szCs w:val="26"/>
        </w:rPr>
      </w:pPr>
    </w:p>
    <w:p w14:paraId="36507CC6" w14:textId="77777777" w:rsidR="00627611" w:rsidRPr="00C61721" w:rsidRDefault="00627611" w:rsidP="00C61721">
      <w:pPr>
        <w:pStyle w:val="NormalWeb"/>
        <w:shd w:val="clear" w:color="auto" w:fill="F5F5F5"/>
        <w:spacing w:before="0" w:beforeAutospacing="0" w:after="0" w:afterAutospacing="0"/>
        <w:jc w:val="both"/>
        <w:rPr>
          <w:b/>
          <w:bCs/>
          <w:color w:val="000000" w:themeColor="text1"/>
          <w:spacing w:val="-14"/>
          <w:sz w:val="26"/>
          <w:szCs w:val="26"/>
        </w:rPr>
      </w:pPr>
    </w:p>
    <w:p w14:paraId="48CF9810" w14:textId="77777777" w:rsidR="00A656AB" w:rsidRPr="00C61721" w:rsidRDefault="00A656AB" w:rsidP="00C61721">
      <w:pPr>
        <w:shd w:val="clear" w:color="auto" w:fill="FFFFFF"/>
        <w:spacing w:after="240" w:line="240" w:lineRule="auto"/>
        <w:jc w:val="both"/>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721">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Sécurité des conteneurs Docker</w:t>
      </w:r>
    </w:p>
    <w:p w14:paraId="5F097960" w14:textId="77777777" w:rsidR="00A656AB" w:rsidRPr="00C61721" w:rsidRDefault="00A656AB" w:rsidP="00C61721">
      <w:pPr>
        <w:shd w:val="clear" w:color="auto" w:fill="FFFFFF"/>
        <w:spacing w:after="240" w:line="240" w:lineRule="auto"/>
        <w:jc w:val="both"/>
        <w:rPr>
          <w:rFonts w:ascii="Times New Roman" w:eastAsia="Times New Roman" w:hAnsi="Times New Roman" w:cs="Times New Roman"/>
          <w:color w:val="000000" w:themeColor="text1"/>
          <w:sz w:val="26"/>
          <w:szCs w:val="26"/>
          <w:lang w:val="fr-FR" w:eastAsia="fr-FR"/>
        </w:rPr>
      </w:pPr>
      <w:r w:rsidRPr="00C61721">
        <w:rPr>
          <w:rFonts w:ascii="Times New Roman" w:eastAsia="Times New Roman" w:hAnsi="Times New Roman" w:cs="Times New Roman"/>
          <w:color w:val="000000" w:themeColor="text1"/>
          <w:sz w:val="26"/>
          <w:szCs w:val="26"/>
          <w:lang w:val="fr-FR" w:eastAsia="fr-FR"/>
        </w:rPr>
        <w:t>La sécurisation d'un conteneur Docker est identique à la sécurité d’autres conteneurs. Elle requiert une approche tout compris, qui sécurise tous les éléments de l’hôte au réseau. De nombreuses organisations ont des difficultés à assurer la sécurité des conteneurs en raison de leurs parties mobiles ; un niveau de vigilance rudimentaire ne suffit pas.</w:t>
      </w:r>
    </w:p>
    <w:p w14:paraId="0982305E" w14:textId="77777777" w:rsidR="00A656AB" w:rsidRPr="00C61721" w:rsidRDefault="00A656AB" w:rsidP="00C61721">
      <w:pPr>
        <w:shd w:val="clear" w:color="auto" w:fill="FFFFFF"/>
        <w:spacing w:after="240" w:line="240" w:lineRule="auto"/>
        <w:jc w:val="both"/>
        <w:rPr>
          <w:rFonts w:ascii="Times New Roman" w:eastAsia="Times New Roman" w:hAnsi="Times New Roman" w:cs="Times New Roman"/>
          <w:color w:val="000000" w:themeColor="text1"/>
          <w:sz w:val="26"/>
          <w:szCs w:val="26"/>
          <w:lang w:val="fr-FR" w:eastAsia="fr-FR"/>
        </w:rPr>
      </w:pPr>
      <w:r w:rsidRPr="00C61721">
        <w:rPr>
          <w:rFonts w:ascii="Times New Roman" w:eastAsia="Times New Roman" w:hAnsi="Times New Roman" w:cs="Times New Roman"/>
          <w:color w:val="000000" w:themeColor="text1"/>
          <w:sz w:val="26"/>
          <w:szCs w:val="26"/>
          <w:lang w:val="fr-FR" w:eastAsia="fr-FR"/>
        </w:rPr>
        <w:t>Éléments à prendre en compte</w:t>
      </w:r>
    </w:p>
    <w:p w14:paraId="62864D7A" w14:textId="77777777" w:rsidR="00A656AB" w:rsidRPr="00C61721" w:rsidRDefault="00A656AB" w:rsidP="00C61721">
      <w:pPr>
        <w:shd w:val="clear" w:color="auto" w:fill="FFFFFF"/>
        <w:spacing w:after="240" w:line="240" w:lineRule="auto"/>
        <w:jc w:val="both"/>
        <w:rPr>
          <w:rFonts w:ascii="Times New Roman" w:eastAsia="Times New Roman" w:hAnsi="Times New Roman" w:cs="Times New Roman"/>
          <w:color w:val="000000" w:themeColor="text1"/>
          <w:sz w:val="26"/>
          <w:szCs w:val="26"/>
          <w:lang w:val="fr-FR" w:eastAsia="fr-FR"/>
        </w:rPr>
      </w:pPr>
      <w:r w:rsidRPr="00C61721">
        <w:rPr>
          <w:rFonts w:ascii="Times New Roman" w:eastAsia="Times New Roman" w:hAnsi="Times New Roman" w:cs="Times New Roman"/>
          <w:color w:val="000000" w:themeColor="text1"/>
          <w:sz w:val="26"/>
          <w:szCs w:val="26"/>
          <w:lang w:val="fr-FR" w:eastAsia="fr-FR"/>
        </w:rPr>
        <w:t>Voici quelques éléments à prendre en compte lorsque vous sécurisez vos conteneurs Docker :</w:t>
      </w:r>
    </w:p>
    <w:p w14:paraId="55573E86" w14:textId="77777777" w:rsidR="00A656AB" w:rsidRPr="00C61721" w:rsidRDefault="00A656AB" w:rsidP="00C61721">
      <w:pPr>
        <w:numPr>
          <w:ilvl w:val="0"/>
          <w:numId w:val="3"/>
        </w:numPr>
        <w:shd w:val="clear" w:color="auto" w:fill="FFFFFF"/>
        <w:spacing w:before="100" w:beforeAutospacing="1" w:after="100" w:afterAutospacing="1" w:line="240" w:lineRule="auto"/>
        <w:ind w:left="0"/>
        <w:jc w:val="both"/>
        <w:rPr>
          <w:rFonts w:ascii="Times New Roman" w:eastAsia="Times New Roman" w:hAnsi="Times New Roman" w:cs="Times New Roman"/>
          <w:color w:val="000000" w:themeColor="text1"/>
          <w:sz w:val="26"/>
          <w:szCs w:val="26"/>
          <w:lang w:val="fr-FR" w:eastAsia="fr-FR"/>
        </w:rPr>
      </w:pPr>
      <w:r w:rsidRPr="00C61721">
        <w:rPr>
          <w:rFonts w:ascii="Times New Roman" w:eastAsia="Times New Roman" w:hAnsi="Times New Roman" w:cs="Times New Roman"/>
          <w:color w:val="000000" w:themeColor="text1"/>
          <w:sz w:val="26"/>
          <w:szCs w:val="26"/>
          <w:lang w:val="fr-FR" w:eastAsia="fr-FR"/>
        </w:rPr>
        <w:t>Utilisez des quotas de ressources</w:t>
      </w:r>
    </w:p>
    <w:p w14:paraId="0F068887" w14:textId="77777777" w:rsidR="00A656AB" w:rsidRPr="00C61721" w:rsidRDefault="00A656AB" w:rsidP="00C61721">
      <w:pPr>
        <w:numPr>
          <w:ilvl w:val="0"/>
          <w:numId w:val="3"/>
        </w:numPr>
        <w:shd w:val="clear" w:color="auto" w:fill="FFFFFF"/>
        <w:spacing w:before="100" w:beforeAutospacing="1" w:after="100" w:afterAutospacing="1" w:line="240" w:lineRule="auto"/>
        <w:ind w:left="0"/>
        <w:jc w:val="both"/>
        <w:rPr>
          <w:rFonts w:ascii="Times New Roman" w:eastAsia="Times New Roman" w:hAnsi="Times New Roman" w:cs="Times New Roman"/>
          <w:color w:val="000000" w:themeColor="text1"/>
          <w:sz w:val="26"/>
          <w:szCs w:val="26"/>
          <w:lang w:val="fr-FR" w:eastAsia="fr-FR"/>
        </w:rPr>
      </w:pPr>
      <w:r w:rsidRPr="00C61721">
        <w:rPr>
          <w:rFonts w:ascii="Times New Roman" w:eastAsia="Times New Roman" w:hAnsi="Times New Roman" w:cs="Times New Roman"/>
          <w:color w:val="000000" w:themeColor="text1"/>
          <w:sz w:val="26"/>
          <w:szCs w:val="26"/>
          <w:lang w:val="fr-FR" w:eastAsia="fr-FR"/>
        </w:rPr>
        <w:t>Les conteneurs Docker ne doivent pas être exécutés en tant que root</w:t>
      </w:r>
    </w:p>
    <w:p w14:paraId="08B06176" w14:textId="77777777" w:rsidR="00A656AB" w:rsidRPr="00C61721" w:rsidRDefault="00A656AB" w:rsidP="00C61721">
      <w:pPr>
        <w:numPr>
          <w:ilvl w:val="0"/>
          <w:numId w:val="3"/>
        </w:numPr>
        <w:shd w:val="clear" w:color="auto" w:fill="FFFFFF"/>
        <w:spacing w:before="100" w:beforeAutospacing="1" w:after="100" w:afterAutospacing="1" w:line="240" w:lineRule="auto"/>
        <w:ind w:left="0"/>
        <w:jc w:val="both"/>
        <w:rPr>
          <w:rFonts w:ascii="Times New Roman" w:eastAsia="Times New Roman" w:hAnsi="Times New Roman" w:cs="Times New Roman"/>
          <w:color w:val="000000" w:themeColor="text1"/>
          <w:sz w:val="26"/>
          <w:szCs w:val="26"/>
          <w:lang w:val="fr-FR" w:eastAsia="fr-FR"/>
        </w:rPr>
      </w:pPr>
      <w:r w:rsidRPr="00C61721">
        <w:rPr>
          <w:rFonts w:ascii="Times New Roman" w:eastAsia="Times New Roman" w:hAnsi="Times New Roman" w:cs="Times New Roman"/>
          <w:color w:val="000000" w:themeColor="text1"/>
          <w:sz w:val="26"/>
          <w:szCs w:val="26"/>
          <w:lang w:val="fr-FR" w:eastAsia="fr-FR"/>
        </w:rPr>
        <w:t>Assurez la sécurité de vos registres de conteneur Docker</w:t>
      </w:r>
    </w:p>
    <w:p w14:paraId="7197AB1B" w14:textId="77777777" w:rsidR="00A656AB" w:rsidRPr="00C61721" w:rsidRDefault="00A656AB" w:rsidP="00C61721">
      <w:pPr>
        <w:numPr>
          <w:ilvl w:val="0"/>
          <w:numId w:val="3"/>
        </w:numPr>
        <w:shd w:val="clear" w:color="auto" w:fill="FFFFFF"/>
        <w:spacing w:before="100" w:beforeAutospacing="1" w:after="100" w:afterAutospacing="1" w:line="240" w:lineRule="auto"/>
        <w:ind w:left="0"/>
        <w:jc w:val="both"/>
        <w:rPr>
          <w:rFonts w:ascii="Times New Roman" w:eastAsia="Times New Roman" w:hAnsi="Times New Roman" w:cs="Times New Roman"/>
          <w:color w:val="000000" w:themeColor="text1"/>
          <w:sz w:val="26"/>
          <w:szCs w:val="26"/>
          <w:lang w:val="fr-FR" w:eastAsia="fr-FR"/>
        </w:rPr>
      </w:pPr>
      <w:r w:rsidRPr="00C61721">
        <w:rPr>
          <w:rFonts w:ascii="Times New Roman" w:eastAsia="Times New Roman" w:hAnsi="Times New Roman" w:cs="Times New Roman"/>
          <w:color w:val="000000" w:themeColor="text1"/>
          <w:sz w:val="26"/>
          <w:szCs w:val="26"/>
          <w:lang w:val="fr-FR" w:eastAsia="fr-FR"/>
        </w:rPr>
        <w:t>Utilisez une source fiable</w:t>
      </w:r>
    </w:p>
    <w:p w14:paraId="628C1056" w14:textId="77777777" w:rsidR="00A656AB" w:rsidRPr="00C61721" w:rsidRDefault="00A656AB" w:rsidP="00C61721">
      <w:pPr>
        <w:numPr>
          <w:ilvl w:val="0"/>
          <w:numId w:val="3"/>
        </w:numPr>
        <w:shd w:val="clear" w:color="auto" w:fill="FFFFFF"/>
        <w:spacing w:before="100" w:beforeAutospacing="1" w:after="100" w:afterAutospacing="1" w:line="240" w:lineRule="auto"/>
        <w:ind w:left="0"/>
        <w:jc w:val="both"/>
        <w:rPr>
          <w:rFonts w:ascii="Times New Roman" w:eastAsia="Times New Roman" w:hAnsi="Times New Roman" w:cs="Times New Roman"/>
          <w:color w:val="000000" w:themeColor="text1"/>
          <w:sz w:val="26"/>
          <w:szCs w:val="26"/>
          <w:lang w:val="fr-FR" w:eastAsia="fr-FR"/>
        </w:rPr>
      </w:pPr>
      <w:r w:rsidRPr="00C61721">
        <w:rPr>
          <w:rFonts w:ascii="Times New Roman" w:eastAsia="Times New Roman" w:hAnsi="Times New Roman" w:cs="Times New Roman"/>
          <w:color w:val="000000" w:themeColor="text1"/>
          <w:sz w:val="26"/>
          <w:szCs w:val="26"/>
          <w:lang w:val="fr-FR" w:eastAsia="fr-FR"/>
        </w:rPr>
        <w:lastRenderedPageBreak/>
        <w:t>Accédez à la source du code</w:t>
      </w:r>
    </w:p>
    <w:p w14:paraId="325B91E1" w14:textId="77777777" w:rsidR="00FA30DF" w:rsidRPr="00FA30DF" w:rsidRDefault="00A656AB" w:rsidP="00FA30DF">
      <w:pPr>
        <w:numPr>
          <w:ilvl w:val="0"/>
          <w:numId w:val="3"/>
        </w:numPr>
        <w:shd w:val="clear" w:color="auto" w:fill="FFFFFF"/>
        <w:spacing w:before="100" w:beforeAutospacing="1" w:after="100" w:afterAutospacing="1" w:line="240" w:lineRule="auto"/>
        <w:ind w:left="0"/>
        <w:jc w:val="both"/>
        <w:rPr>
          <w:rFonts w:ascii="Times New Roman" w:eastAsia="Times New Roman" w:hAnsi="Times New Roman" w:cs="Times New Roman"/>
          <w:color w:val="000000" w:themeColor="text1"/>
          <w:sz w:val="26"/>
          <w:szCs w:val="26"/>
          <w:lang w:val="fr-FR" w:eastAsia="fr-FR"/>
        </w:rPr>
      </w:pPr>
      <w:r w:rsidRPr="00C61721">
        <w:rPr>
          <w:rFonts w:ascii="Times New Roman" w:eastAsia="Times New Roman" w:hAnsi="Times New Roman" w:cs="Times New Roman"/>
          <w:color w:val="000000" w:themeColor="text1"/>
          <w:sz w:val="26"/>
          <w:szCs w:val="26"/>
          <w:lang w:val="fr-FR" w:eastAsia="fr-FR"/>
        </w:rPr>
        <w:t>Concevez des API et des réseaux en gardant la sécurité à l’</w:t>
      </w:r>
      <w:proofErr w:type="spellStart"/>
      <w:r w:rsidRPr="00C61721">
        <w:rPr>
          <w:rFonts w:ascii="Times New Roman" w:eastAsia="Times New Roman" w:hAnsi="Times New Roman" w:cs="Times New Roman"/>
          <w:color w:val="000000" w:themeColor="text1"/>
          <w:sz w:val="26"/>
          <w:szCs w:val="26"/>
          <w:lang w:val="fr-FR" w:eastAsia="fr-FR"/>
        </w:rPr>
        <w:t>esprit</w:t>
      </w:r>
      <w:r w:rsidR="00087218" w:rsidRPr="00FA30DF">
        <w:rPr>
          <w:rFonts w:ascii="Times New Roman" w:hAnsi="Times New Roman" w:cs="Times New Roman"/>
          <w:color w:val="000000" w:themeColor="text1"/>
          <w:sz w:val="26"/>
          <w:szCs w:val="26"/>
          <w:lang w:val="fr-FR"/>
        </w:rPr>
        <w:t>L’analyse</w:t>
      </w:r>
      <w:proofErr w:type="spellEnd"/>
      <w:r w:rsidR="00087218" w:rsidRPr="00FA30DF">
        <w:rPr>
          <w:rFonts w:ascii="Times New Roman" w:hAnsi="Times New Roman" w:cs="Times New Roman"/>
          <w:color w:val="000000" w:themeColor="text1"/>
          <w:sz w:val="26"/>
          <w:szCs w:val="26"/>
          <w:lang w:val="fr-FR"/>
        </w:rPr>
        <w:t xml:space="preserve"> de sécurité des images Docker est essentielle pour identifier les vulnérabilités connues dans les paquets répertoriés dans vos images Docker. Voici quelques points importants à considérer concernant les vulnérabilités de Docker et Docker Compose :</w:t>
      </w:r>
    </w:p>
    <w:p w14:paraId="7DF82805" w14:textId="77777777" w:rsidR="00FA30DF" w:rsidRPr="00FA30DF" w:rsidRDefault="00087218" w:rsidP="00FA30DF">
      <w:pPr>
        <w:numPr>
          <w:ilvl w:val="0"/>
          <w:numId w:val="3"/>
        </w:numPr>
        <w:shd w:val="clear" w:color="auto" w:fill="FFFFFF"/>
        <w:spacing w:before="100" w:beforeAutospacing="1" w:after="100" w:afterAutospacing="1" w:line="240" w:lineRule="auto"/>
        <w:ind w:left="0"/>
        <w:jc w:val="both"/>
        <w:rPr>
          <w:rFonts w:ascii="Times New Roman" w:eastAsia="Times New Roman" w:hAnsi="Times New Roman" w:cs="Times New Roman"/>
          <w:color w:val="000000" w:themeColor="text1"/>
          <w:sz w:val="26"/>
          <w:szCs w:val="26"/>
          <w:lang w:val="fr-FR" w:eastAsia="fr-FR"/>
        </w:rPr>
      </w:pPr>
      <w:r w:rsidRPr="00FA30DF">
        <w:rPr>
          <w:rStyle w:val="lev"/>
          <w:rFonts w:ascii="Times New Roman" w:hAnsi="Times New Roman" w:cs="Times New Roman"/>
          <w:color w:val="000000" w:themeColor="text1"/>
          <w:sz w:val="26"/>
          <w:szCs w:val="26"/>
          <w:lang w:val="fr-FR"/>
        </w:rPr>
        <w:t>Logiciels obsolètes</w:t>
      </w:r>
      <w:r w:rsidRPr="00FA30DF">
        <w:rPr>
          <w:rFonts w:ascii="Times New Roman" w:hAnsi="Times New Roman" w:cs="Times New Roman"/>
          <w:color w:val="000000" w:themeColor="text1"/>
          <w:sz w:val="26"/>
          <w:szCs w:val="26"/>
          <w:lang w:val="fr-FR"/>
        </w:rPr>
        <w:t> : Les images Docker peuvent contenir des logiciels obsolètes, ce qui constitue l’une des vulnérabilités les plus courantes. </w:t>
      </w:r>
      <w:hyperlink r:id="rId28" w:tgtFrame="_blank" w:history="1">
        <w:r w:rsidRPr="00FA30DF">
          <w:rPr>
            <w:rStyle w:val="Lienhypertexte"/>
            <w:rFonts w:ascii="Times New Roman" w:hAnsi="Times New Roman" w:cs="Times New Roman"/>
            <w:color w:val="000000" w:themeColor="text1"/>
            <w:sz w:val="26"/>
            <w:szCs w:val="26"/>
            <w:u w:val="none"/>
            <w:lang w:val="fr-FR"/>
          </w:rPr>
          <w:t>Il est crucial de maintenir à jour les dépendances et les bibliothèques utilisées dans vos conteneurs</w:t>
        </w:r>
      </w:hyperlink>
      <w:r w:rsidRPr="00FA30DF">
        <w:rPr>
          <w:rFonts w:ascii="Times New Roman" w:hAnsi="Times New Roman" w:cs="Times New Roman"/>
          <w:color w:val="000000" w:themeColor="text1"/>
          <w:sz w:val="26"/>
          <w:szCs w:val="26"/>
          <w:lang w:val="fr-FR"/>
        </w:rPr>
        <w:t>.</w:t>
      </w:r>
    </w:p>
    <w:p w14:paraId="34244C5E" w14:textId="77777777" w:rsidR="00FA30DF" w:rsidRPr="00FA30DF" w:rsidRDefault="00087218" w:rsidP="00FA30DF">
      <w:pPr>
        <w:numPr>
          <w:ilvl w:val="0"/>
          <w:numId w:val="3"/>
        </w:numPr>
        <w:shd w:val="clear" w:color="auto" w:fill="FFFFFF"/>
        <w:spacing w:before="100" w:beforeAutospacing="1" w:after="100" w:afterAutospacing="1" w:line="240" w:lineRule="auto"/>
        <w:ind w:left="0"/>
        <w:jc w:val="both"/>
        <w:rPr>
          <w:rFonts w:ascii="Times New Roman" w:eastAsia="Times New Roman" w:hAnsi="Times New Roman" w:cs="Times New Roman"/>
          <w:color w:val="000000" w:themeColor="text1"/>
          <w:sz w:val="26"/>
          <w:szCs w:val="26"/>
          <w:lang w:val="fr-FR" w:eastAsia="fr-FR"/>
        </w:rPr>
      </w:pPr>
      <w:r w:rsidRPr="00FA30DF">
        <w:rPr>
          <w:rStyle w:val="lev"/>
          <w:rFonts w:ascii="Times New Roman" w:hAnsi="Times New Roman" w:cs="Times New Roman"/>
          <w:color w:val="000000" w:themeColor="text1"/>
          <w:sz w:val="26"/>
          <w:szCs w:val="26"/>
          <w:lang w:val="fr-FR"/>
        </w:rPr>
        <w:t xml:space="preserve">Failles </w:t>
      </w:r>
      <w:proofErr w:type="spellStart"/>
      <w:r w:rsidRPr="00FA30DF">
        <w:rPr>
          <w:rStyle w:val="lev"/>
          <w:rFonts w:ascii="Times New Roman" w:hAnsi="Times New Roman" w:cs="Times New Roman"/>
          <w:color w:val="000000" w:themeColor="text1"/>
          <w:sz w:val="26"/>
          <w:szCs w:val="26"/>
          <w:lang w:val="fr-FR"/>
        </w:rPr>
        <w:t>Leaky</w:t>
      </w:r>
      <w:proofErr w:type="spellEnd"/>
      <w:r w:rsidRPr="00FA30DF">
        <w:rPr>
          <w:rStyle w:val="lev"/>
          <w:rFonts w:ascii="Times New Roman" w:hAnsi="Times New Roman" w:cs="Times New Roman"/>
          <w:color w:val="000000" w:themeColor="text1"/>
          <w:sz w:val="26"/>
          <w:szCs w:val="26"/>
          <w:lang w:val="fr-FR"/>
        </w:rPr>
        <w:t xml:space="preserve"> </w:t>
      </w:r>
      <w:proofErr w:type="spellStart"/>
      <w:r w:rsidRPr="00FA30DF">
        <w:rPr>
          <w:rStyle w:val="lev"/>
          <w:rFonts w:ascii="Times New Roman" w:hAnsi="Times New Roman" w:cs="Times New Roman"/>
          <w:color w:val="000000" w:themeColor="text1"/>
          <w:sz w:val="26"/>
          <w:szCs w:val="26"/>
          <w:lang w:val="fr-FR"/>
        </w:rPr>
        <w:t>Vessels</w:t>
      </w:r>
      <w:proofErr w:type="spellEnd"/>
      <w:r w:rsidRPr="00FA30DF">
        <w:rPr>
          <w:rFonts w:ascii="Times New Roman" w:hAnsi="Times New Roman" w:cs="Times New Roman"/>
          <w:color w:val="000000" w:themeColor="text1"/>
          <w:sz w:val="26"/>
          <w:szCs w:val="26"/>
          <w:lang w:val="fr-FR"/>
        </w:rPr>
        <w:t> : Un ensemble de vulnérabilités appelé “</w:t>
      </w:r>
      <w:proofErr w:type="spellStart"/>
      <w:r w:rsidRPr="00FA30DF">
        <w:rPr>
          <w:rFonts w:ascii="Times New Roman" w:hAnsi="Times New Roman" w:cs="Times New Roman"/>
          <w:color w:val="000000" w:themeColor="text1"/>
          <w:sz w:val="26"/>
          <w:szCs w:val="26"/>
          <w:lang w:val="fr-FR"/>
        </w:rPr>
        <w:t>Leaky</w:t>
      </w:r>
      <w:proofErr w:type="spellEnd"/>
      <w:r w:rsidRPr="00FA30DF">
        <w:rPr>
          <w:rFonts w:ascii="Times New Roman" w:hAnsi="Times New Roman" w:cs="Times New Roman"/>
          <w:color w:val="000000" w:themeColor="text1"/>
          <w:sz w:val="26"/>
          <w:szCs w:val="26"/>
          <w:lang w:val="fr-FR"/>
        </w:rPr>
        <w:t xml:space="preserve"> </w:t>
      </w:r>
      <w:proofErr w:type="spellStart"/>
      <w:r w:rsidRPr="00FA30DF">
        <w:rPr>
          <w:rFonts w:ascii="Times New Roman" w:hAnsi="Times New Roman" w:cs="Times New Roman"/>
          <w:color w:val="000000" w:themeColor="text1"/>
          <w:sz w:val="26"/>
          <w:szCs w:val="26"/>
          <w:lang w:val="fr-FR"/>
        </w:rPr>
        <w:t>Vessels</w:t>
      </w:r>
      <w:proofErr w:type="spellEnd"/>
      <w:r w:rsidRPr="00FA30DF">
        <w:rPr>
          <w:rFonts w:ascii="Times New Roman" w:hAnsi="Times New Roman" w:cs="Times New Roman"/>
          <w:color w:val="000000" w:themeColor="text1"/>
          <w:sz w:val="26"/>
          <w:szCs w:val="26"/>
          <w:lang w:val="fr-FR"/>
        </w:rPr>
        <w:t xml:space="preserve">” a été découvert dans l’outil CLI </w:t>
      </w:r>
      <w:proofErr w:type="spellStart"/>
      <w:r w:rsidRPr="00FA30DF">
        <w:rPr>
          <w:rFonts w:ascii="Times New Roman" w:hAnsi="Times New Roman" w:cs="Times New Roman"/>
          <w:color w:val="000000" w:themeColor="text1"/>
          <w:sz w:val="26"/>
          <w:szCs w:val="26"/>
          <w:lang w:val="fr-FR"/>
        </w:rPr>
        <w:t>runc</w:t>
      </w:r>
      <w:proofErr w:type="spellEnd"/>
      <w:r w:rsidRPr="00FA30DF">
        <w:rPr>
          <w:rFonts w:ascii="Times New Roman" w:hAnsi="Times New Roman" w:cs="Times New Roman"/>
          <w:color w:val="000000" w:themeColor="text1"/>
          <w:sz w:val="26"/>
          <w:szCs w:val="26"/>
          <w:lang w:val="fr-FR"/>
        </w:rPr>
        <w:t xml:space="preserve">, utilisé notamment dans Docker et </w:t>
      </w:r>
      <w:proofErr w:type="spellStart"/>
      <w:r w:rsidRPr="00FA30DF">
        <w:rPr>
          <w:rFonts w:ascii="Times New Roman" w:hAnsi="Times New Roman" w:cs="Times New Roman"/>
          <w:color w:val="000000" w:themeColor="text1"/>
          <w:sz w:val="26"/>
          <w:szCs w:val="26"/>
          <w:lang w:val="fr-FR"/>
        </w:rPr>
        <w:t>Kubernetes</w:t>
      </w:r>
      <w:proofErr w:type="spellEnd"/>
      <w:r w:rsidRPr="00FA30DF">
        <w:rPr>
          <w:rFonts w:ascii="Times New Roman" w:hAnsi="Times New Roman" w:cs="Times New Roman"/>
          <w:color w:val="000000" w:themeColor="text1"/>
          <w:sz w:val="26"/>
          <w:szCs w:val="26"/>
          <w:lang w:val="fr-FR"/>
        </w:rPr>
        <w:t>. </w:t>
      </w:r>
      <w:hyperlink r:id="rId29" w:tgtFrame="_blank" w:history="1">
        <w:r w:rsidRPr="00FA30DF">
          <w:rPr>
            <w:rStyle w:val="Lienhypertexte"/>
            <w:rFonts w:ascii="Times New Roman" w:hAnsi="Times New Roman" w:cs="Times New Roman"/>
            <w:color w:val="000000" w:themeColor="text1"/>
            <w:sz w:val="26"/>
            <w:szCs w:val="26"/>
            <w:u w:val="none"/>
            <w:lang w:val="fr-FR"/>
          </w:rPr>
          <w:t>Ces failles permettent à un attaquant de s’échapper du conteneur et d’accéder aux données de l’hôte physique</w:t>
        </w:r>
      </w:hyperlink>
      <w:r w:rsidRPr="00FA30DF">
        <w:rPr>
          <w:rFonts w:ascii="Times New Roman" w:hAnsi="Times New Roman" w:cs="Times New Roman"/>
          <w:color w:val="000000" w:themeColor="text1"/>
          <w:sz w:val="26"/>
          <w:szCs w:val="26"/>
          <w:lang w:val="fr-FR"/>
        </w:rPr>
        <w:t>.</w:t>
      </w:r>
    </w:p>
    <w:p w14:paraId="6F92720F" w14:textId="77777777" w:rsidR="00FA30DF" w:rsidRPr="00FA30DF" w:rsidRDefault="00087218" w:rsidP="00FA30DF">
      <w:pPr>
        <w:numPr>
          <w:ilvl w:val="0"/>
          <w:numId w:val="3"/>
        </w:numPr>
        <w:shd w:val="clear" w:color="auto" w:fill="FFFFFF"/>
        <w:spacing w:before="100" w:beforeAutospacing="1" w:after="100" w:afterAutospacing="1" w:line="240" w:lineRule="auto"/>
        <w:ind w:left="0"/>
        <w:jc w:val="both"/>
        <w:rPr>
          <w:rStyle w:val="lev"/>
          <w:rFonts w:ascii="Times New Roman" w:eastAsia="Times New Roman" w:hAnsi="Times New Roman" w:cs="Times New Roman"/>
          <w:b w:val="0"/>
          <w:bCs w:val="0"/>
          <w:color w:val="000000" w:themeColor="text1"/>
          <w:sz w:val="26"/>
          <w:szCs w:val="26"/>
          <w:lang w:val="fr-FR" w:eastAsia="fr-FR"/>
        </w:rPr>
      </w:pPr>
      <w:r w:rsidRPr="00FA30DF">
        <w:rPr>
          <w:rStyle w:val="lev"/>
          <w:rFonts w:ascii="Times New Roman" w:hAnsi="Times New Roman" w:cs="Times New Roman"/>
          <w:color w:val="000000" w:themeColor="text1"/>
          <w:sz w:val="26"/>
          <w:szCs w:val="26"/>
          <w:lang w:val="fr-FR"/>
        </w:rPr>
        <w:t>Connexions réseau non sécurisées</w:t>
      </w:r>
      <w:r w:rsidRPr="00FA30DF">
        <w:rPr>
          <w:rFonts w:ascii="Times New Roman" w:hAnsi="Times New Roman" w:cs="Times New Roman"/>
          <w:color w:val="000000" w:themeColor="text1"/>
          <w:sz w:val="26"/>
          <w:szCs w:val="26"/>
          <w:lang w:val="fr-FR"/>
        </w:rPr>
        <w:t> : Assurez-vous que les connexions réseau entre les conteneurs et l’hôte sont sécurisées. </w:t>
      </w:r>
      <w:hyperlink r:id="rId30" w:history="1">
        <w:r w:rsidRPr="00FA30DF">
          <w:rPr>
            <w:rStyle w:val="Lienhypertexte"/>
            <w:rFonts w:ascii="Times New Roman" w:hAnsi="Times New Roman" w:cs="Times New Roman"/>
            <w:color w:val="000000" w:themeColor="text1"/>
            <w:sz w:val="26"/>
            <w:szCs w:val="26"/>
            <w:u w:val="none"/>
            <w:lang w:val="fr-FR"/>
          </w:rPr>
          <w:t>Évitez d’exposer des ports non nécessaires et configurez les règles de pare-feu pour limiter l’accès</w:t>
        </w:r>
      </w:hyperlink>
      <w:r w:rsidRPr="00FA30DF">
        <w:rPr>
          <w:rFonts w:ascii="Times New Roman" w:hAnsi="Times New Roman" w:cs="Times New Roman"/>
          <w:color w:val="000000" w:themeColor="text1"/>
          <w:sz w:val="26"/>
          <w:szCs w:val="26"/>
          <w:lang w:val="fr-FR"/>
        </w:rPr>
        <w:t>.</w:t>
      </w:r>
    </w:p>
    <w:p w14:paraId="602EA754" w14:textId="77777777" w:rsidR="00FA30DF" w:rsidRPr="00FA30DF" w:rsidRDefault="00087218" w:rsidP="00FA30DF">
      <w:pPr>
        <w:shd w:val="clear" w:color="auto" w:fill="FFFFFF"/>
        <w:spacing w:before="100" w:beforeAutospacing="1" w:after="100" w:afterAutospacing="1" w:line="240" w:lineRule="auto"/>
        <w:jc w:val="both"/>
        <w:rPr>
          <w:rFonts w:ascii="Times New Roman" w:hAnsi="Times New Roman" w:cs="Times New Roman"/>
          <w:color w:val="000000" w:themeColor="text1"/>
          <w:sz w:val="26"/>
          <w:szCs w:val="26"/>
          <w:lang w:val="fr-FR"/>
        </w:rPr>
      </w:pPr>
      <w:r w:rsidRPr="00FA30DF">
        <w:rPr>
          <w:rStyle w:val="lev"/>
          <w:rFonts w:ascii="Times New Roman" w:hAnsi="Times New Roman" w:cs="Times New Roman"/>
          <w:color w:val="000000" w:themeColor="text1"/>
          <w:sz w:val="26"/>
          <w:szCs w:val="26"/>
          <w:lang w:val="fr-FR"/>
        </w:rPr>
        <w:t>Meilleures pratiques de sécurité</w:t>
      </w:r>
      <w:r w:rsidRPr="00FA30DF">
        <w:rPr>
          <w:rFonts w:ascii="Times New Roman" w:hAnsi="Times New Roman" w:cs="Times New Roman"/>
          <w:color w:val="000000" w:themeColor="text1"/>
          <w:sz w:val="26"/>
          <w:szCs w:val="26"/>
          <w:lang w:val="fr-FR"/>
        </w:rPr>
        <w:t> : Suivez les meilleures pratiques pour garantir la sécurité de vos images Docker. </w:t>
      </w:r>
      <w:hyperlink r:id="rId31" w:tgtFrame="_blank" w:history="1">
        <w:r w:rsidRPr="00FA30DF">
          <w:rPr>
            <w:rStyle w:val="Lienhypertexte"/>
            <w:rFonts w:ascii="Times New Roman" w:hAnsi="Times New Roman" w:cs="Times New Roman"/>
            <w:color w:val="000000" w:themeColor="text1"/>
            <w:sz w:val="26"/>
            <w:szCs w:val="26"/>
            <w:u w:val="none"/>
            <w:lang w:val="fr-FR"/>
          </w:rPr>
          <w:t xml:space="preserve">Cela inclut la création d’une image Docker sécurisée, la réduction des vulnérabilités introduites par les images de base Docker et l’utilisation de </w:t>
        </w:r>
        <w:proofErr w:type="spellStart"/>
        <w:r w:rsidRPr="00FA30DF">
          <w:rPr>
            <w:rStyle w:val="Lienhypertexte"/>
            <w:rFonts w:ascii="Times New Roman" w:hAnsi="Times New Roman" w:cs="Times New Roman"/>
            <w:color w:val="000000" w:themeColor="text1"/>
            <w:sz w:val="26"/>
            <w:szCs w:val="26"/>
            <w:u w:val="none"/>
            <w:lang w:val="fr-FR"/>
          </w:rPr>
          <w:t>Dockerfiles</w:t>
        </w:r>
        <w:proofErr w:type="spellEnd"/>
        <w:r w:rsidRPr="00FA30DF">
          <w:rPr>
            <w:rStyle w:val="Lienhypertexte"/>
            <w:rFonts w:ascii="Times New Roman" w:hAnsi="Times New Roman" w:cs="Times New Roman"/>
            <w:color w:val="000000" w:themeColor="text1"/>
            <w:sz w:val="26"/>
            <w:szCs w:val="26"/>
            <w:u w:val="none"/>
            <w:lang w:val="fr-FR"/>
          </w:rPr>
          <w:t xml:space="preserve"> sécurisés</w:t>
        </w:r>
      </w:hyperlink>
      <w:r w:rsidRPr="00FA30DF">
        <w:rPr>
          <w:rFonts w:ascii="Times New Roman" w:hAnsi="Times New Roman" w:cs="Times New Roman"/>
          <w:color w:val="000000" w:themeColor="text1"/>
          <w:sz w:val="26"/>
          <w:szCs w:val="26"/>
          <w:lang w:val="fr-FR"/>
        </w:rPr>
        <w:t>.</w:t>
      </w:r>
    </w:p>
    <w:p w14:paraId="78D62159" w14:textId="77777777" w:rsidR="00627611" w:rsidRPr="00FA30DF" w:rsidRDefault="00087218" w:rsidP="00FA30DF">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lang w:val="fr-FR" w:eastAsia="fr-FR"/>
        </w:rPr>
      </w:pPr>
      <w:r w:rsidRPr="00FA30DF">
        <w:rPr>
          <w:rFonts w:ascii="Times New Roman" w:hAnsi="Times New Roman" w:cs="Times New Roman"/>
          <w:color w:val="000000" w:themeColor="text1"/>
          <w:sz w:val="26"/>
          <w:szCs w:val="26"/>
          <w:lang w:val="fr-FR"/>
        </w:rPr>
        <w:t>N’oubliez pas de scanner vos images de conteneurs pour détecter les vulnérabilités et de les corriger avant de les pousser vers Docker Hub ou tout autre registre. </w:t>
      </w:r>
      <w:hyperlink r:id="rId32" w:tgtFrame="_blank" w:history="1">
        <w:r w:rsidRPr="00FA30DF">
          <w:rPr>
            <w:rStyle w:val="Lienhypertexte"/>
            <w:rFonts w:ascii="Times New Roman" w:hAnsi="Times New Roman" w:cs="Times New Roman"/>
            <w:color w:val="000000" w:themeColor="text1"/>
            <w:sz w:val="26"/>
            <w:szCs w:val="26"/>
            <w:u w:val="none"/>
            <w:lang w:val="fr-FR"/>
          </w:rPr>
          <w:t xml:space="preserve">Si vous utilisez </w:t>
        </w:r>
        <w:proofErr w:type="spellStart"/>
        <w:r w:rsidRPr="00FA30DF">
          <w:rPr>
            <w:rStyle w:val="Lienhypertexte"/>
            <w:rFonts w:ascii="Times New Roman" w:hAnsi="Times New Roman" w:cs="Times New Roman"/>
            <w:color w:val="000000" w:themeColor="text1"/>
            <w:sz w:val="26"/>
            <w:szCs w:val="26"/>
            <w:u w:val="none"/>
            <w:lang w:val="fr-FR"/>
          </w:rPr>
          <w:t>Snyk</w:t>
        </w:r>
        <w:proofErr w:type="spellEnd"/>
        <w:r w:rsidRPr="00FA30DF">
          <w:rPr>
            <w:rStyle w:val="Lienhypertexte"/>
            <w:rFonts w:ascii="Times New Roman" w:hAnsi="Times New Roman" w:cs="Times New Roman"/>
            <w:color w:val="000000" w:themeColor="text1"/>
            <w:sz w:val="26"/>
            <w:szCs w:val="26"/>
            <w:u w:val="none"/>
            <w:lang w:val="fr-FR"/>
          </w:rPr>
          <w:t>, vous pouvez intégrer l’analyse de sécurité directement dans vos outils Docker pour une sécurité renforcée</w:t>
        </w:r>
      </w:hyperlink>
    </w:p>
    <w:p w14:paraId="49CA3962" w14:textId="77777777" w:rsidR="00101420" w:rsidRPr="00C61721" w:rsidRDefault="00101420" w:rsidP="00C61721">
      <w:pPr>
        <w:shd w:val="clear" w:color="auto" w:fill="FFFFFF"/>
        <w:spacing w:after="240" w:line="240" w:lineRule="auto"/>
        <w:jc w:val="both"/>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721">
        <w:rPr>
          <w:rFonts w:ascii="Times New Roman" w:eastAsia="Times New Roman" w:hAnsi="Times New Roman" w:cs="Times New Roman"/>
          <w:bCs/>
          <w:color w:val="000000" w:themeColor="text1"/>
          <w:sz w:val="28"/>
          <w:szCs w:val="28"/>
          <w:lang w:val="fr-GN" w:eastAsia="fr-G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inconvénients de Docker ?</w:t>
      </w:r>
    </w:p>
    <w:p w14:paraId="6E084DB9" w14:textId="77777777" w:rsidR="00101420" w:rsidRPr="00C61721" w:rsidRDefault="00101420" w:rsidP="00C61721">
      <w:pPr>
        <w:pStyle w:val="NormalWeb"/>
        <w:shd w:val="clear" w:color="auto" w:fill="FFFFFF"/>
        <w:spacing w:before="0" w:beforeAutospacing="0"/>
        <w:jc w:val="both"/>
        <w:rPr>
          <w:rStyle w:val="Lienhypertexte"/>
          <w:color w:val="000000" w:themeColor="text1"/>
          <w:sz w:val="26"/>
          <w:szCs w:val="26"/>
          <w:u w:val="none"/>
        </w:rPr>
      </w:pPr>
      <w:r w:rsidRPr="00C61721">
        <w:rPr>
          <w:rStyle w:val="Lienhypertexte"/>
          <w:color w:val="000000" w:themeColor="text1"/>
          <w:sz w:val="26"/>
          <w:szCs w:val="26"/>
          <w:u w:val="none"/>
        </w:rPr>
        <w:t>Docker a des avantages certes, mais il a aussi son lot d’inconvénients.</w:t>
      </w:r>
    </w:p>
    <w:p w14:paraId="4F9AAC57" w14:textId="77777777" w:rsidR="00101420" w:rsidRPr="00C61721" w:rsidRDefault="00101420" w:rsidP="00C61721">
      <w:pPr>
        <w:pStyle w:val="NormalWeb"/>
        <w:shd w:val="clear" w:color="auto" w:fill="FFFFFF"/>
        <w:spacing w:before="0" w:beforeAutospacing="0" w:after="0"/>
        <w:jc w:val="both"/>
        <w:rPr>
          <w:rStyle w:val="Lienhypertexte"/>
          <w:color w:val="000000" w:themeColor="text1"/>
          <w:sz w:val="26"/>
          <w:szCs w:val="26"/>
          <w:u w:val="none"/>
        </w:rPr>
      </w:pPr>
      <w:r w:rsidRPr="00C61721">
        <w:rPr>
          <w:rStyle w:val="Lienhypertexte"/>
          <w:color w:val="000000" w:themeColor="text1"/>
          <w:sz w:val="26"/>
          <w:szCs w:val="26"/>
          <w:u w:val="none"/>
        </w:rPr>
        <w:t>On peut, par exemple, citer les problèmes de sécurité induits par le fait que tous les conteneurs, même isolés, tournent sur le même OS. De ce fait, si un conteneur est infecté d’une manière ou d’une autre par un virus, il peut propager le virus à l’OS qui fait tourner Docker et par conséquent faire tomber toute l’infrastructure. C’est un problème qu’on ne retrouve pas dans le cadre de la virtualisation où les VM possèdent chacune un OS isolé.</w:t>
      </w:r>
    </w:p>
    <w:p w14:paraId="7BD26270" w14:textId="77777777" w:rsidR="00101420" w:rsidRPr="00C61721" w:rsidRDefault="00101420" w:rsidP="00C61721">
      <w:pPr>
        <w:pStyle w:val="NormalWeb"/>
        <w:shd w:val="clear" w:color="auto" w:fill="FFFFFF"/>
        <w:spacing w:before="0" w:beforeAutospacing="0"/>
        <w:jc w:val="both"/>
        <w:rPr>
          <w:rStyle w:val="Lienhypertexte"/>
          <w:color w:val="000000" w:themeColor="text1"/>
          <w:sz w:val="26"/>
          <w:szCs w:val="26"/>
          <w:u w:val="none"/>
        </w:rPr>
      </w:pPr>
      <w:r w:rsidRPr="00C61721">
        <w:rPr>
          <w:rStyle w:val="lev"/>
        </w:rPr>
        <w:t>Il devient également très difficile de gérer un Docker lorsque le nombre de conteneurs utilisés devient grand.</w:t>
      </w:r>
      <w:r w:rsidRPr="00C61721">
        <w:t xml:space="preserve"> Pour permettre une gestion plus simplifiée des </w:t>
      </w:r>
      <w:r w:rsidRPr="00C61721">
        <w:rPr>
          <w:rStyle w:val="Lienhypertexte"/>
          <w:color w:val="000000" w:themeColor="text1"/>
          <w:sz w:val="26"/>
          <w:szCs w:val="26"/>
          <w:u w:val="none"/>
        </w:rPr>
        <w:t>conteneurs, plusieurs applications peuvent être utilisées parmi lesquels </w:t>
      </w:r>
      <w:proofErr w:type="spellStart"/>
      <w:r w:rsidRPr="00C61721">
        <w:rPr>
          <w:rStyle w:val="Lienhypertexte"/>
          <w:color w:val="000000" w:themeColor="text1"/>
          <w:sz w:val="26"/>
          <w:szCs w:val="26"/>
          <w:u w:val="none"/>
        </w:rPr>
        <w:t>Kubernetes</w:t>
      </w:r>
      <w:proofErr w:type="spellEnd"/>
      <w:r w:rsidRPr="00C61721">
        <w:rPr>
          <w:rStyle w:val="Lienhypertexte"/>
          <w:color w:val="000000" w:themeColor="text1"/>
          <w:sz w:val="26"/>
          <w:szCs w:val="26"/>
          <w:u w:val="none"/>
        </w:rPr>
        <w:t>.</w:t>
      </w:r>
    </w:p>
    <w:p w14:paraId="511764EA" w14:textId="77777777" w:rsidR="00101420" w:rsidRPr="00C61721" w:rsidRDefault="00101420" w:rsidP="00C61721">
      <w:pPr>
        <w:pStyle w:val="NormalWeb"/>
        <w:shd w:val="clear" w:color="auto" w:fill="FFFFFF"/>
        <w:spacing w:before="0" w:beforeAutospacing="0"/>
        <w:jc w:val="both"/>
        <w:rPr>
          <w:color w:val="0E2356"/>
          <w:sz w:val="27"/>
          <w:szCs w:val="27"/>
        </w:rPr>
      </w:pPr>
      <w:r w:rsidRPr="00C61721">
        <w:rPr>
          <w:rStyle w:val="Lienhypertexte"/>
          <w:color w:val="000000" w:themeColor="text1"/>
          <w:sz w:val="26"/>
          <w:szCs w:val="26"/>
          <w:u w:val="none"/>
        </w:rPr>
        <w:t xml:space="preserve">Les conteneurs tournent sur un même OS, limitant ainsi les librairies utilisables à celles dont cet OS dispose et donc cassant l’aspect portabilité de Docker, contrairement à la </w:t>
      </w:r>
      <w:r w:rsidRPr="00C61721">
        <w:rPr>
          <w:rStyle w:val="Lienhypertexte"/>
          <w:color w:val="000000" w:themeColor="text1"/>
          <w:sz w:val="26"/>
          <w:szCs w:val="26"/>
          <w:u w:val="none"/>
        </w:rPr>
        <w:lastRenderedPageBreak/>
        <w:t>virtualisation où chaque VM a son propre OS et donc rend disponibles ses librairies aux applications associées</w:t>
      </w:r>
      <w:r w:rsidRPr="00C61721">
        <w:rPr>
          <w:color w:val="0E2356"/>
          <w:sz w:val="27"/>
          <w:szCs w:val="27"/>
        </w:rPr>
        <w:t>.</w:t>
      </w:r>
    </w:p>
    <w:p w14:paraId="09873329" w14:textId="77777777" w:rsidR="00101420" w:rsidRPr="00C61721" w:rsidRDefault="00101420" w:rsidP="00C61721">
      <w:pPr>
        <w:pStyle w:val="NormalWeb"/>
        <w:shd w:val="clear" w:color="auto" w:fill="FFFFFF"/>
        <w:spacing w:before="0" w:beforeAutospacing="0" w:after="0"/>
        <w:jc w:val="both"/>
        <w:rPr>
          <w:rStyle w:val="Lienhypertexte"/>
          <w:color w:val="000000" w:themeColor="text1"/>
          <w:sz w:val="26"/>
          <w:szCs w:val="26"/>
          <w:u w:val="none"/>
        </w:rPr>
      </w:pPr>
      <w:r w:rsidRPr="00C61721">
        <w:rPr>
          <w:rStyle w:val="lev"/>
        </w:rPr>
        <w:t xml:space="preserve"> Il est très difficile de persister des données au sein de Docker.</w:t>
      </w:r>
      <w:r w:rsidRPr="00C61721">
        <w:t> </w:t>
      </w:r>
      <w:r w:rsidRPr="00C61721">
        <w:rPr>
          <w:rStyle w:val="Lienhypertexte"/>
          <w:color w:val="000000" w:themeColor="text1"/>
          <w:sz w:val="26"/>
          <w:szCs w:val="26"/>
          <w:u w:val="none"/>
        </w:rPr>
        <w:t>En effet, lorsqu’un conteneur est supprimé, l’ensemble de son contexte, et par extension ses répertoires, sont supprimés. Il existe deux méthodes qui permettent d’accéder à un répertoire extérieur à conteneur et d’y réaliser des opérations mais elles s’avèrent insuffisantes car difficiles et lourdes à mettre en place.</w:t>
      </w:r>
    </w:p>
    <w:p w14:paraId="22C270AE" w14:textId="77777777" w:rsidR="00101420" w:rsidRPr="00C61721" w:rsidRDefault="00101420" w:rsidP="00C61721">
      <w:pPr>
        <w:pStyle w:val="NormalWeb"/>
        <w:shd w:val="clear" w:color="auto" w:fill="FFFFFF"/>
        <w:spacing w:before="0" w:beforeAutospacing="0" w:after="0"/>
        <w:jc w:val="both"/>
      </w:pPr>
      <w:r w:rsidRPr="00C61721">
        <w:rPr>
          <w:rStyle w:val="Lienhypertexte"/>
          <w:color w:val="000000" w:themeColor="text1"/>
          <w:sz w:val="26"/>
          <w:szCs w:val="26"/>
          <w:u w:val="none"/>
        </w:rPr>
        <w:t>Vous l’aurez compris, la virtualisation propose parfois de meilleures solutions que la conteneurisation face à certaines problématiques</w:t>
      </w:r>
      <w:r w:rsidRPr="00C61721">
        <w:t>. </w:t>
      </w:r>
      <w:r w:rsidRPr="00C61721">
        <w:rPr>
          <w:rStyle w:val="lev"/>
        </w:rPr>
        <w:t>Il faut ainsi voir Docker comme un moyen de déployer rapidement des applications qui auront pour but d’évoluer dans le temps.</w:t>
      </w:r>
    </w:p>
    <w:p w14:paraId="18699350" w14:textId="77777777" w:rsidR="00101420" w:rsidRPr="00C61721" w:rsidRDefault="00101420" w:rsidP="00C61721">
      <w:pPr>
        <w:pStyle w:val="NormalWeb"/>
        <w:shd w:val="clear" w:color="auto" w:fill="FFFFFF"/>
        <w:spacing w:before="0" w:beforeAutospacing="0"/>
        <w:jc w:val="both"/>
        <w:rPr>
          <w:rStyle w:val="Lienhypertexte"/>
          <w:color w:val="000000" w:themeColor="text1"/>
          <w:sz w:val="26"/>
          <w:szCs w:val="26"/>
          <w:u w:val="none"/>
        </w:rPr>
      </w:pPr>
      <w:r w:rsidRPr="00C61721">
        <w:rPr>
          <w:rStyle w:val="Lienhypertexte"/>
          <w:color w:val="000000" w:themeColor="text1"/>
          <w:sz w:val="26"/>
          <w:szCs w:val="26"/>
          <w:u w:val="none"/>
        </w:rPr>
        <w:t>L’erreur à ne pas commettre serait de n’utiliser que la virtualisation ou la conteneurisation car on perdrait les avantages que proposent chacune des deux technologies. Vous pouvez donc sans souci profiter des avantages de la conteneurisation et de la virtualisation en les utilisant ensemble au sein d’un même projet.</w:t>
      </w:r>
    </w:p>
    <w:p w14:paraId="25451E35" w14:textId="77777777" w:rsidR="00101420" w:rsidRPr="00C61721" w:rsidRDefault="00101420" w:rsidP="00C61721">
      <w:pPr>
        <w:pStyle w:val="NormalWeb"/>
        <w:shd w:val="clear" w:color="auto" w:fill="FFFFFF"/>
        <w:spacing w:before="0" w:beforeAutospacing="0"/>
        <w:jc w:val="both"/>
        <w:rPr>
          <w:rStyle w:val="Lienhypertexte"/>
          <w:color w:val="000000" w:themeColor="text1"/>
          <w:sz w:val="26"/>
          <w:szCs w:val="26"/>
          <w:u w:val="none"/>
        </w:rPr>
      </w:pPr>
      <w:r w:rsidRPr="00C61721">
        <w:rPr>
          <w:rStyle w:val="Lienhypertexte"/>
          <w:color w:val="000000" w:themeColor="text1"/>
          <w:sz w:val="26"/>
          <w:szCs w:val="26"/>
          <w:u w:val="none"/>
        </w:rPr>
        <w:t> Elle présente aussi plusieurs inconvénients. Il peut être difficile de gérer de façon efficiente un grand nombre de containers simultanément.</w:t>
      </w:r>
    </w:p>
    <w:p w14:paraId="67A4AF4B" w14:textId="77777777" w:rsidR="001F385F" w:rsidRPr="00C61721" w:rsidRDefault="001F385F" w:rsidP="00C61721">
      <w:pPr>
        <w:pStyle w:val="NormalWeb"/>
        <w:shd w:val="clear" w:color="auto" w:fill="FFFFFF"/>
        <w:spacing w:before="0" w:beforeAutospacing="0"/>
        <w:jc w:val="both"/>
        <w:rPr>
          <w:rStyle w:val="Lienhypertexte"/>
          <w:color w:val="000000" w:themeColor="text1"/>
          <w:sz w:val="26"/>
          <w:szCs w:val="26"/>
          <w:u w:val="none"/>
        </w:rPr>
      </w:pPr>
    </w:p>
    <w:p w14:paraId="33E5BA7F" w14:textId="77777777" w:rsidR="001F385F" w:rsidRPr="00C61721" w:rsidRDefault="001F385F" w:rsidP="00C61721">
      <w:pPr>
        <w:pStyle w:val="NormalWeb"/>
        <w:shd w:val="clear" w:color="auto" w:fill="FFFFFF"/>
        <w:spacing w:before="0" w:beforeAutospacing="0"/>
        <w:jc w:val="both"/>
        <w:rPr>
          <w:rStyle w:val="Lienhypertexte"/>
          <w:color w:val="000000" w:themeColor="text1"/>
          <w:sz w:val="26"/>
          <w:szCs w:val="26"/>
          <w:u w:val="none"/>
        </w:rPr>
      </w:pPr>
    </w:p>
    <w:p w14:paraId="0F306358" w14:textId="77777777" w:rsidR="001F385F" w:rsidRPr="00C61721" w:rsidRDefault="001F385F" w:rsidP="00C61721">
      <w:pPr>
        <w:pStyle w:val="NormalWeb"/>
        <w:shd w:val="clear" w:color="auto" w:fill="FFFFFF"/>
        <w:spacing w:before="0" w:beforeAutospacing="0"/>
        <w:jc w:val="both"/>
        <w:rPr>
          <w:rStyle w:val="Lienhypertexte"/>
          <w:color w:val="000000" w:themeColor="text1"/>
          <w:sz w:val="26"/>
          <w:szCs w:val="26"/>
          <w:u w:val="none"/>
        </w:rPr>
      </w:pPr>
    </w:p>
    <w:p w14:paraId="4E5FEC34" w14:textId="77777777" w:rsidR="005415CD" w:rsidRPr="00C61721" w:rsidRDefault="005415CD" w:rsidP="00C61721">
      <w:pPr>
        <w:jc w:val="both"/>
        <w:rPr>
          <w:rStyle w:val="Lienhypertexte"/>
          <w:rFonts w:ascii="Times New Roman" w:hAnsi="Times New Roman" w:cs="Times New Roman"/>
          <w:b/>
          <w:bCs/>
          <w:color w:val="000000" w:themeColor="text1"/>
          <w:sz w:val="26"/>
          <w:szCs w:val="26"/>
          <w:u w:val="none"/>
          <w:lang w:val="fr-FR"/>
        </w:rPr>
      </w:pPr>
      <w:r w:rsidRPr="00C61721">
        <w:rPr>
          <w:rStyle w:val="Lienhypertexte"/>
          <w:rFonts w:ascii="Times New Roman" w:hAnsi="Times New Roman" w:cs="Times New Roman"/>
          <w:b/>
          <w:bCs/>
          <w:color w:val="000000" w:themeColor="text1"/>
          <w:sz w:val="26"/>
          <w:szCs w:val="26"/>
          <w:u w:val="none"/>
          <w:lang w:val="fr-FR"/>
        </w:rPr>
        <w:br w:type="page"/>
      </w:r>
      <w:r w:rsidR="00331576" w:rsidRPr="00C61721">
        <w:rPr>
          <w:rFonts w:ascii="Times New Roman" w:hAnsi="Times New Roman" w:cs="Times New Roman"/>
          <w:b/>
          <w:bCs/>
          <w:noProof/>
          <w:color w:val="000000" w:themeColor="text1"/>
          <w:sz w:val="26"/>
          <w:szCs w:val="26"/>
          <w:lang w:val="fr-FR" w:eastAsia="fr-FR"/>
        </w:rPr>
        <w:lastRenderedPageBreak/>
        <mc:AlternateContent>
          <mc:Choice Requires="wps">
            <w:drawing>
              <wp:anchor distT="0" distB="0" distL="114300" distR="114300" simplePos="0" relativeHeight="251682816" behindDoc="0" locked="0" layoutInCell="1" allowOverlap="1" wp14:anchorId="281886AF" wp14:editId="6B1FD49B">
                <wp:simplePos x="0" y="0"/>
                <wp:positionH relativeFrom="column">
                  <wp:posOffset>376555</wp:posOffset>
                </wp:positionH>
                <wp:positionV relativeFrom="paragraph">
                  <wp:posOffset>4538980</wp:posOffset>
                </wp:positionV>
                <wp:extent cx="5324475" cy="428625"/>
                <wp:effectExtent l="0" t="0" r="28575" b="28575"/>
                <wp:wrapNone/>
                <wp:docPr id="2031803272" name="Rectangle : coins arrondis 1"/>
                <wp:cNvGraphicFramePr/>
                <a:graphic xmlns:a="http://schemas.openxmlformats.org/drawingml/2006/main">
                  <a:graphicData uri="http://schemas.microsoft.com/office/word/2010/wordprocessingShape">
                    <wps:wsp>
                      <wps:cNvSpPr/>
                      <wps:spPr>
                        <a:xfrm>
                          <a:off x="0" y="0"/>
                          <a:ext cx="5324475" cy="428625"/>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13FF99" w14:textId="77777777" w:rsidR="00331576" w:rsidRPr="00331576" w:rsidRDefault="00331576" w:rsidP="00331576">
                            <w:pPr>
                              <w:jc w:val="center"/>
                              <w:rPr>
                                <w:rStyle w:val="Lienhypertexte"/>
                                <w:rFonts w:ascii="Times New Roman" w:eastAsia="Times New Roman" w:hAnsi="Times New Roman" w:cs="Times New Roman"/>
                                <w:color w:val="000000" w:themeColor="text1"/>
                                <w:sz w:val="26"/>
                                <w:szCs w:val="26"/>
                                <w:u w:val="none"/>
                                <w:lang w:val="fr-GN" w:eastAsia="fr-GN"/>
                              </w:rPr>
                            </w:pPr>
                            <w:r w:rsidRPr="00331576">
                              <w:rPr>
                                <w:rStyle w:val="Lienhypertexte"/>
                                <w:rFonts w:ascii="Times New Roman" w:eastAsia="Times New Roman" w:hAnsi="Times New Roman" w:cs="Times New Roman"/>
                                <w:color w:val="000000" w:themeColor="text1"/>
                                <w:sz w:val="26"/>
                                <w:szCs w:val="26"/>
                                <w:u w:val="none"/>
                                <w:lang w:val="fr-GN" w:eastAsia="fr-GN"/>
                              </w:rPr>
                              <w:t xml:space="preserve">La </w:t>
                            </w:r>
                            <w:proofErr w:type="spellStart"/>
                            <w:r w:rsidRPr="00331576">
                              <w:rPr>
                                <w:rStyle w:val="Lienhypertexte"/>
                                <w:rFonts w:ascii="Times New Roman" w:eastAsia="Times New Roman" w:hAnsi="Times New Roman" w:cs="Times New Roman"/>
                                <w:color w:val="000000" w:themeColor="text1"/>
                                <w:sz w:val="26"/>
                                <w:szCs w:val="26"/>
                                <w:u w:val="none"/>
                                <w:lang w:val="fr-GN" w:eastAsia="fr-GN"/>
                              </w:rPr>
                              <w:t>creation</w:t>
                            </w:r>
                            <w:proofErr w:type="spellEnd"/>
                            <w:r w:rsidRPr="00331576">
                              <w:rPr>
                                <w:rStyle w:val="Lienhypertexte"/>
                                <w:rFonts w:ascii="Times New Roman" w:eastAsia="Times New Roman" w:hAnsi="Times New Roman" w:cs="Times New Roman"/>
                                <w:color w:val="000000" w:themeColor="text1"/>
                                <w:sz w:val="26"/>
                                <w:szCs w:val="26"/>
                                <w:u w:val="none"/>
                                <w:lang w:val="fr-GN" w:eastAsia="fr-GN"/>
                              </w:rPr>
                              <w:t xml:space="preserve"> de la machine </w:t>
                            </w:r>
                            <w:r>
                              <w:rPr>
                                <w:rStyle w:val="Lienhypertexte"/>
                                <w:rFonts w:ascii="Times New Roman" w:eastAsia="Times New Roman" w:hAnsi="Times New Roman" w:cs="Times New Roman"/>
                                <w:color w:val="000000" w:themeColor="text1"/>
                                <w:sz w:val="26"/>
                                <w:szCs w:val="26"/>
                                <w:u w:val="none"/>
                                <w:lang w:val="fr-GN" w:eastAsia="fr-GN"/>
                              </w:rPr>
                              <w:t xml:space="preserve">du nom </w:t>
                            </w:r>
                            <w:r w:rsidRPr="00331576">
                              <w:rPr>
                                <w:rStyle w:val="Lienhypertexte"/>
                                <w:rFonts w:ascii="Times New Roman" w:eastAsia="Times New Roman" w:hAnsi="Times New Roman" w:cs="Times New Roman"/>
                                <w:color w:val="000000" w:themeColor="text1"/>
                                <w:sz w:val="26"/>
                                <w:szCs w:val="26"/>
                                <w:u w:val="none"/>
                                <w:lang w:val="fr-GN" w:eastAsia="fr-GN"/>
                              </w:rPr>
                              <w:t xml:space="preserve">ubuntu-02 avec un système ubuntu 23.10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1886AF" id="Rectangle : coins arrondis 1" o:spid="_x0000_s1027" style="position:absolute;left:0;text-align:left;margin-left:29.65pt;margin-top:357.4pt;width:419.25pt;height:33.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" fillcolor="white [3212]" strokecolor="white [3212]" strokeweight="1pt">
                <v:stroke joinstyle="miter"/>
                <v:textbox>
                  <w:txbxContent>
                    <w:p w14:paraId="2B13FF99" w14:textId="77777777" w:rsidR="00331576" w:rsidRPr="00331576" w:rsidRDefault="00331576" w:rsidP="00331576">
                      <w:pPr>
                        <w:jc w:val="center"/>
                        <w:rPr>
                          <w:rStyle w:val="Lienhypertexte"/>
                          <w:rFonts w:ascii="Times New Roman" w:eastAsia="Times New Roman" w:hAnsi="Times New Roman" w:cs="Times New Roman"/>
                          <w:color w:val="000000" w:themeColor="text1"/>
                          <w:sz w:val="26"/>
                          <w:szCs w:val="26"/>
                          <w:u w:val="none"/>
                          <w:lang w:val="fr-GN" w:eastAsia="fr-GN"/>
                        </w:rPr>
                      </w:pPr>
                      <w:r w:rsidRPr="00331576">
                        <w:rPr>
                          <w:rStyle w:val="Lienhypertexte"/>
                          <w:rFonts w:ascii="Times New Roman" w:eastAsia="Times New Roman" w:hAnsi="Times New Roman" w:cs="Times New Roman"/>
                          <w:color w:val="000000" w:themeColor="text1"/>
                          <w:sz w:val="26"/>
                          <w:szCs w:val="26"/>
                          <w:u w:val="none"/>
                          <w:lang w:val="fr-GN" w:eastAsia="fr-GN"/>
                        </w:rPr>
                        <w:t xml:space="preserve">La </w:t>
                      </w:r>
                      <w:proofErr w:type="spellStart"/>
                      <w:r w:rsidRPr="00331576">
                        <w:rPr>
                          <w:rStyle w:val="Lienhypertexte"/>
                          <w:rFonts w:ascii="Times New Roman" w:eastAsia="Times New Roman" w:hAnsi="Times New Roman" w:cs="Times New Roman"/>
                          <w:color w:val="000000" w:themeColor="text1"/>
                          <w:sz w:val="26"/>
                          <w:szCs w:val="26"/>
                          <w:u w:val="none"/>
                          <w:lang w:val="fr-GN" w:eastAsia="fr-GN"/>
                        </w:rPr>
                        <w:t>creation</w:t>
                      </w:r>
                      <w:proofErr w:type="spellEnd"/>
                      <w:r w:rsidRPr="00331576">
                        <w:rPr>
                          <w:rStyle w:val="Lienhypertexte"/>
                          <w:rFonts w:ascii="Times New Roman" w:eastAsia="Times New Roman" w:hAnsi="Times New Roman" w:cs="Times New Roman"/>
                          <w:color w:val="000000" w:themeColor="text1"/>
                          <w:sz w:val="26"/>
                          <w:szCs w:val="26"/>
                          <w:u w:val="none"/>
                          <w:lang w:val="fr-GN" w:eastAsia="fr-GN"/>
                        </w:rPr>
                        <w:t xml:space="preserve"> de la machine </w:t>
                      </w:r>
                      <w:r>
                        <w:rPr>
                          <w:rStyle w:val="Lienhypertexte"/>
                          <w:rFonts w:ascii="Times New Roman" w:eastAsia="Times New Roman" w:hAnsi="Times New Roman" w:cs="Times New Roman"/>
                          <w:color w:val="000000" w:themeColor="text1"/>
                          <w:sz w:val="26"/>
                          <w:szCs w:val="26"/>
                          <w:u w:val="none"/>
                          <w:lang w:val="fr-GN" w:eastAsia="fr-GN"/>
                        </w:rPr>
                        <w:t xml:space="preserve">du nom </w:t>
                      </w:r>
                      <w:r w:rsidRPr="00331576">
                        <w:rPr>
                          <w:rStyle w:val="Lienhypertexte"/>
                          <w:rFonts w:ascii="Times New Roman" w:eastAsia="Times New Roman" w:hAnsi="Times New Roman" w:cs="Times New Roman"/>
                          <w:color w:val="000000" w:themeColor="text1"/>
                          <w:sz w:val="26"/>
                          <w:szCs w:val="26"/>
                          <w:u w:val="none"/>
                          <w:lang w:val="fr-GN" w:eastAsia="fr-GN"/>
                        </w:rPr>
                        <w:t xml:space="preserve">ubuntu-02 avec un système ubuntu 23.10  </w:t>
                      </w:r>
                    </w:p>
                  </w:txbxContent>
                </v:textbox>
              </v:roundrect>
            </w:pict>
          </mc:Fallback>
        </mc:AlternateContent>
      </w:r>
      <w:r w:rsidR="00331576" w:rsidRPr="00C61721">
        <w:rPr>
          <w:rFonts w:ascii="Times New Roman" w:hAnsi="Times New Roman" w:cs="Times New Roman"/>
          <w:b/>
          <w:bCs/>
          <w:noProof/>
          <w:color w:val="000000" w:themeColor="text1"/>
          <w:sz w:val="26"/>
          <w:szCs w:val="26"/>
          <w:lang w:val="fr-FR" w:eastAsia="fr-FR"/>
        </w:rPr>
        <mc:AlternateContent>
          <mc:Choice Requires="wps">
            <w:drawing>
              <wp:anchor distT="0" distB="0" distL="114300" distR="114300" simplePos="0" relativeHeight="251686912" behindDoc="0" locked="0" layoutInCell="1" allowOverlap="1" wp14:anchorId="4FF3BDE4" wp14:editId="34CF19A1">
                <wp:simplePos x="0" y="0"/>
                <wp:positionH relativeFrom="column">
                  <wp:posOffset>-766445</wp:posOffset>
                </wp:positionH>
                <wp:positionV relativeFrom="paragraph">
                  <wp:posOffset>7472680</wp:posOffset>
                </wp:positionV>
                <wp:extent cx="7534275" cy="1209675"/>
                <wp:effectExtent l="0" t="0" r="28575" b="28575"/>
                <wp:wrapNone/>
                <wp:docPr id="1957480278" name="Rectangle : coins arrondis 3"/>
                <wp:cNvGraphicFramePr/>
                <a:graphic xmlns:a="http://schemas.openxmlformats.org/drawingml/2006/main">
                  <a:graphicData uri="http://schemas.microsoft.com/office/word/2010/wordprocessingShape">
                    <wps:wsp>
                      <wps:cNvSpPr/>
                      <wps:spPr>
                        <a:xfrm>
                          <a:off x="0" y="0"/>
                          <a:ext cx="7534275" cy="1209675"/>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638806" w14:textId="77777777" w:rsidR="00331576" w:rsidRDefault="006A0E36" w:rsidP="00331576">
                            <w:pPr>
                              <w:jc w:val="center"/>
                            </w:pPr>
                            <w:r>
                              <w:rPr>
                                <w:noProof/>
                                <w:lang w:val="fr-FR" w:eastAsia="fr-FR"/>
                              </w:rPr>
                              <w:drawing>
                                <wp:inline distT="0" distB="0" distL="0" distR="0" wp14:anchorId="34743F2E" wp14:editId="1875EC41">
                                  <wp:extent cx="7117715" cy="987425"/>
                                  <wp:effectExtent l="0" t="0" r="6985" b="3175"/>
                                  <wp:docPr id="18010685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17715" cy="9874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F3BDE4" id="Rectangle : coins arrondis 3" o:spid="_x0000_s1028" style="position:absolute;left:0;text-align:left;margin-left:-60.35pt;margin-top:588.4pt;width:593.25pt;height:95.2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" fillcolor="white [3212]" strokecolor="white [3212]" strokeweight="1pt">
                <v:stroke joinstyle="miter"/>
                <v:textbox>
                  <w:txbxContent>
                    <w:p w14:paraId="1A638806" w14:textId="77777777" w:rsidR="00331576" w:rsidRDefault="006A0E36" w:rsidP="00331576">
                      <w:pPr>
                        <w:jc w:val="center"/>
                      </w:pPr>
                      <w:r>
                        <w:rPr>
                          <w:noProof/>
                          <w:lang w:val="fr-FR" w:eastAsia="fr-FR"/>
                        </w:rPr>
                        <w:drawing>
                          <wp:inline distT="0" distB="0" distL="0" distR="0" wp14:anchorId="34743F2E" wp14:editId="1875EC41">
                            <wp:extent cx="7117715" cy="987425"/>
                            <wp:effectExtent l="0" t="0" r="6985" b="3175"/>
                            <wp:docPr id="18010685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17715" cy="987425"/>
                                    </a:xfrm>
                                    <a:prstGeom prst="rect">
                                      <a:avLst/>
                                    </a:prstGeom>
                                    <a:noFill/>
                                    <a:ln>
                                      <a:noFill/>
                                    </a:ln>
                                  </pic:spPr>
                                </pic:pic>
                              </a:graphicData>
                            </a:graphic>
                          </wp:inline>
                        </w:drawing>
                      </w:r>
                    </w:p>
                  </w:txbxContent>
                </v:textbox>
              </v:roundrect>
            </w:pict>
          </mc:Fallback>
        </mc:AlternateContent>
      </w:r>
      <w:r w:rsidR="00331576" w:rsidRPr="00C61721">
        <w:rPr>
          <w:rFonts w:ascii="Times New Roman" w:hAnsi="Times New Roman" w:cs="Times New Roman"/>
          <w:b/>
          <w:bCs/>
          <w:noProof/>
          <w:color w:val="000000" w:themeColor="text1"/>
          <w:sz w:val="26"/>
          <w:szCs w:val="26"/>
          <w:lang w:val="fr-FR" w:eastAsia="fr-FR"/>
        </w:rPr>
        <mc:AlternateContent>
          <mc:Choice Requires="wps">
            <w:drawing>
              <wp:anchor distT="0" distB="0" distL="114300" distR="114300" simplePos="0" relativeHeight="251685888" behindDoc="0" locked="0" layoutInCell="1" allowOverlap="1" wp14:anchorId="54C8B742" wp14:editId="6EEE4F5D">
                <wp:simplePos x="0" y="0"/>
                <wp:positionH relativeFrom="column">
                  <wp:posOffset>633730</wp:posOffset>
                </wp:positionH>
                <wp:positionV relativeFrom="paragraph">
                  <wp:posOffset>6872605</wp:posOffset>
                </wp:positionV>
                <wp:extent cx="4400550" cy="409575"/>
                <wp:effectExtent l="0" t="0" r="19050" b="28575"/>
                <wp:wrapNone/>
                <wp:docPr id="502945688" name="Rectangle : coins arrondis 1"/>
                <wp:cNvGraphicFramePr/>
                <a:graphic xmlns:a="http://schemas.openxmlformats.org/drawingml/2006/main">
                  <a:graphicData uri="http://schemas.microsoft.com/office/word/2010/wordprocessingShape">
                    <wps:wsp>
                      <wps:cNvSpPr/>
                      <wps:spPr>
                        <a:xfrm>
                          <a:off x="0" y="0"/>
                          <a:ext cx="4400550" cy="409575"/>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EC585" w14:textId="77777777" w:rsidR="00331576" w:rsidRPr="006A0E36" w:rsidRDefault="006A0E36" w:rsidP="00331576">
                            <w:pPr>
                              <w:jc w:val="center"/>
                              <w:rPr>
                                <w:rStyle w:val="Lienhypertexte"/>
                                <w:rFonts w:ascii="Times New Roman" w:eastAsia="Times New Roman" w:hAnsi="Times New Roman" w:cs="Times New Roman"/>
                                <w:color w:val="000000" w:themeColor="text1"/>
                                <w:sz w:val="26"/>
                                <w:szCs w:val="26"/>
                                <w:u w:val="none"/>
                                <w:lang w:val="fr-GN" w:eastAsia="fr-GN"/>
                              </w:rPr>
                            </w:pPr>
                            <w:r w:rsidRPr="006A0E36">
                              <w:rPr>
                                <w:rStyle w:val="Lienhypertexte"/>
                                <w:rFonts w:ascii="Times New Roman" w:eastAsia="Times New Roman" w:hAnsi="Times New Roman" w:cs="Times New Roman"/>
                                <w:color w:val="000000" w:themeColor="text1"/>
                                <w:sz w:val="26"/>
                                <w:szCs w:val="26"/>
                                <w:u w:val="none"/>
                                <w:lang w:val="fr-GN" w:eastAsia="fr-GN"/>
                              </w:rPr>
                              <w:t>Le lancement de la machine qu’on vient de créer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C8B742" id="_x0000_s1029" style="position:absolute;left:0;text-align:left;margin-left:49.9pt;margin-top:541.15pt;width:346.5pt;height:3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" fillcolor="white [3212]" strokecolor="white [3212]" strokeweight="1pt">
                <v:stroke joinstyle="miter"/>
                <v:textbox>
                  <w:txbxContent>
                    <w:p w14:paraId="240EC585" w14:textId="77777777" w:rsidR="00331576" w:rsidRPr="006A0E36" w:rsidRDefault="006A0E36" w:rsidP="00331576">
                      <w:pPr>
                        <w:jc w:val="center"/>
                        <w:rPr>
                          <w:rStyle w:val="Lienhypertexte"/>
                          <w:rFonts w:ascii="Times New Roman" w:eastAsia="Times New Roman" w:hAnsi="Times New Roman" w:cs="Times New Roman"/>
                          <w:color w:val="000000" w:themeColor="text1"/>
                          <w:sz w:val="26"/>
                          <w:szCs w:val="26"/>
                          <w:u w:val="none"/>
                          <w:lang w:val="fr-GN" w:eastAsia="fr-GN"/>
                        </w:rPr>
                      </w:pPr>
                      <w:r w:rsidRPr="006A0E36">
                        <w:rPr>
                          <w:rStyle w:val="Lienhypertexte"/>
                          <w:rFonts w:ascii="Times New Roman" w:eastAsia="Times New Roman" w:hAnsi="Times New Roman" w:cs="Times New Roman"/>
                          <w:color w:val="000000" w:themeColor="text1"/>
                          <w:sz w:val="26"/>
                          <w:szCs w:val="26"/>
                          <w:u w:val="none"/>
                          <w:lang w:val="fr-GN" w:eastAsia="fr-GN"/>
                        </w:rPr>
                        <w:t>Le lancement de la machine qu’on vient de créer</w:t>
                      </w:r>
                    </w:p>
                  </w:txbxContent>
                </v:textbox>
              </v:roundrect>
            </w:pict>
          </mc:Fallback>
        </mc:AlternateContent>
      </w:r>
      <w:r w:rsidR="00331576" w:rsidRPr="00C61721">
        <w:rPr>
          <w:rFonts w:ascii="Times New Roman" w:hAnsi="Times New Roman" w:cs="Times New Roman"/>
          <w:b/>
          <w:bCs/>
          <w:noProof/>
          <w:color w:val="000000" w:themeColor="text1"/>
          <w:sz w:val="26"/>
          <w:szCs w:val="26"/>
          <w:lang w:val="fr-FR" w:eastAsia="fr-FR"/>
        </w:rPr>
        <mc:AlternateContent>
          <mc:Choice Requires="wps">
            <w:drawing>
              <wp:anchor distT="0" distB="0" distL="114300" distR="114300" simplePos="0" relativeHeight="251683840" behindDoc="0" locked="0" layoutInCell="1" allowOverlap="1" wp14:anchorId="332B3A3E" wp14:editId="7963B309">
                <wp:simplePos x="0" y="0"/>
                <wp:positionH relativeFrom="column">
                  <wp:posOffset>-766445</wp:posOffset>
                </wp:positionH>
                <wp:positionV relativeFrom="paragraph">
                  <wp:posOffset>5243830</wp:posOffset>
                </wp:positionV>
                <wp:extent cx="7534275" cy="1352550"/>
                <wp:effectExtent l="0" t="0" r="9525" b="0"/>
                <wp:wrapNone/>
                <wp:docPr id="1650541143" name="Rectangle : coins arrondis 2"/>
                <wp:cNvGraphicFramePr/>
                <a:graphic xmlns:a="http://schemas.openxmlformats.org/drawingml/2006/main">
                  <a:graphicData uri="http://schemas.microsoft.com/office/word/2010/wordprocessingShape">
                    <wps:wsp>
                      <wps:cNvSpPr/>
                      <wps:spPr>
                        <a:xfrm>
                          <a:off x="0" y="0"/>
                          <a:ext cx="7534275" cy="1352550"/>
                        </a:xfrm>
                        <a:prstGeom prst="round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D8A8B5" w14:textId="77777777" w:rsidR="00331576" w:rsidRDefault="00331576" w:rsidP="00331576">
                            <w:pPr>
                              <w:jc w:val="center"/>
                            </w:pPr>
                            <w:r>
                              <w:rPr>
                                <w:noProof/>
                                <w:lang w:val="fr-FR" w:eastAsia="fr-FR"/>
                              </w:rPr>
                              <w:drawing>
                                <wp:inline distT="0" distB="0" distL="0" distR="0" wp14:anchorId="6AA89290" wp14:editId="3F1C92EA">
                                  <wp:extent cx="6820535" cy="995680"/>
                                  <wp:effectExtent l="0" t="0" r="0" b="0"/>
                                  <wp:docPr id="74330170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20535" cy="9956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2B3A3E" id="Rectangle : coins arrondis 2" o:spid="_x0000_s1030" style="position:absolute;left:0;text-align:left;margin-left:-60.35pt;margin-top:412.9pt;width:593.25pt;height:106.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" fillcolor="white [3212]" stroked="f" strokeweight="1pt">
                <v:stroke joinstyle="miter"/>
                <v:textbox>
                  <w:txbxContent>
                    <w:p w14:paraId="7FD8A8B5" w14:textId="77777777" w:rsidR="00331576" w:rsidRDefault="00331576" w:rsidP="00331576">
                      <w:pPr>
                        <w:jc w:val="center"/>
                      </w:pPr>
                      <w:r>
                        <w:rPr>
                          <w:noProof/>
                          <w:lang w:val="fr-FR" w:eastAsia="fr-FR"/>
                        </w:rPr>
                        <w:drawing>
                          <wp:inline distT="0" distB="0" distL="0" distR="0" wp14:anchorId="6AA89290" wp14:editId="3F1C92EA">
                            <wp:extent cx="6820535" cy="995680"/>
                            <wp:effectExtent l="0" t="0" r="0" b="0"/>
                            <wp:docPr id="74330170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20535" cy="995680"/>
                                    </a:xfrm>
                                    <a:prstGeom prst="rect">
                                      <a:avLst/>
                                    </a:prstGeom>
                                    <a:noFill/>
                                    <a:ln>
                                      <a:noFill/>
                                    </a:ln>
                                  </pic:spPr>
                                </pic:pic>
                              </a:graphicData>
                            </a:graphic>
                          </wp:inline>
                        </w:drawing>
                      </w:r>
                    </w:p>
                  </w:txbxContent>
                </v:textbox>
              </v:roundrect>
            </w:pict>
          </mc:Fallback>
        </mc:AlternateContent>
      </w:r>
      <w:r w:rsidR="001E1F61" w:rsidRPr="00C61721">
        <w:rPr>
          <w:rFonts w:ascii="Times New Roman" w:hAnsi="Times New Roman" w:cs="Times New Roman"/>
          <w:b/>
          <w:bCs/>
          <w:noProof/>
          <w:color w:val="000000" w:themeColor="text1"/>
          <w:sz w:val="26"/>
          <w:szCs w:val="26"/>
          <w:lang w:val="fr-FR" w:eastAsia="fr-FR"/>
        </w:rPr>
        <mc:AlternateContent>
          <mc:Choice Requires="wps">
            <w:drawing>
              <wp:anchor distT="0" distB="0" distL="114300" distR="114300" simplePos="0" relativeHeight="251680768" behindDoc="1" locked="0" layoutInCell="1" allowOverlap="1" wp14:anchorId="1C661925" wp14:editId="2DFB71C1">
                <wp:simplePos x="0" y="0"/>
                <wp:positionH relativeFrom="column">
                  <wp:posOffset>-537845</wp:posOffset>
                </wp:positionH>
                <wp:positionV relativeFrom="paragraph">
                  <wp:posOffset>-575945</wp:posOffset>
                </wp:positionV>
                <wp:extent cx="7134225" cy="2305050"/>
                <wp:effectExtent l="0" t="0" r="28575" b="19050"/>
                <wp:wrapNone/>
                <wp:docPr id="1037277760" name="Rectangle : coins arrondis 2"/>
                <wp:cNvGraphicFramePr/>
                <a:graphic xmlns:a="http://schemas.openxmlformats.org/drawingml/2006/main">
                  <a:graphicData uri="http://schemas.microsoft.com/office/word/2010/wordprocessingShape">
                    <wps:wsp>
                      <wps:cNvSpPr/>
                      <wps:spPr>
                        <a:xfrm>
                          <a:off x="0" y="0"/>
                          <a:ext cx="7134225" cy="2305050"/>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DEAF9D" w14:textId="77777777" w:rsidR="004A2233" w:rsidRDefault="004A2233" w:rsidP="004A2233">
                            <w:pPr>
                              <w:rPr>
                                <w:rStyle w:val="Lienhypertexte"/>
                                <w:rFonts w:ascii="Times New Roman" w:eastAsia="Times New Roman" w:hAnsi="Times New Roman" w:cs="Times New Roman"/>
                                <w:b/>
                                <w:bCs/>
                                <w:color w:val="000000" w:themeColor="text1"/>
                                <w:sz w:val="26"/>
                                <w:szCs w:val="26"/>
                                <w:u w:val="none"/>
                                <w:lang w:val="fr-GN" w:eastAsia="fr-GN"/>
                              </w:rPr>
                            </w:pPr>
                          </w:p>
                          <w:p w14:paraId="6C03E99B" w14:textId="77777777" w:rsidR="004A2233" w:rsidRPr="00846067" w:rsidRDefault="004A2233" w:rsidP="004A2233">
                            <w:pPr>
                              <w:pStyle w:val="NormalWeb"/>
                              <w:shd w:val="clear" w:color="auto" w:fill="FFFFFF"/>
                              <w:spacing w:before="0" w:beforeAutospacing="0"/>
                              <w:rPr>
                                <w:rStyle w:val="Lienhypertexte"/>
                                <w:b/>
                                <w:bCs/>
                                <w:color w:val="000000" w:themeColor="text1"/>
                                <w:sz w:val="26"/>
                                <w:szCs w:val="26"/>
                                <w:u w:val="none"/>
                              </w:rPr>
                            </w:pPr>
                            <w:r w:rsidRPr="00846067">
                              <w:rPr>
                                <w:rStyle w:val="Lienhypertexte"/>
                                <w:b/>
                                <w:bCs/>
                                <w:color w:val="000000" w:themeColor="text1"/>
                                <w:sz w:val="26"/>
                                <w:szCs w:val="26"/>
                                <w:u w:val="none"/>
                              </w:rPr>
                              <w:t>Déploiement et configuration</w:t>
                            </w:r>
                          </w:p>
                          <w:p w14:paraId="6D25DBC3" w14:textId="77777777" w:rsidR="004A2233" w:rsidRPr="00846067" w:rsidRDefault="004A2233" w:rsidP="004A2233">
                            <w:pPr>
                              <w:pStyle w:val="NormalWeb"/>
                              <w:shd w:val="clear" w:color="auto" w:fill="FFFFFF"/>
                              <w:spacing w:before="0" w:beforeAutospacing="0"/>
                              <w:rPr>
                                <w:rStyle w:val="Lienhypertexte"/>
                                <w:b/>
                                <w:bCs/>
                                <w:color w:val="000000" w:themeColor="text1"/>
                                <w:sz w:val="26"/>
                                <w:szCs w:val="26"/>
                                <w:u w:val="none"/>
                              </w:rPr>
                            </w:pPr>
                            <w:r w:rsidRPr="00846067">
                              <w:rPr>
                                <w:rStyle w:val="Lienhypertexte"/>
                                <w:b/>
                                <w:bCs/>
                                <w:color w:val="000000" w:themeColor="text1"/>
                                <w:sz w:val="26"/>
                                <w:szCs w:val="26"/>
                                <w:u w:val="none"/>
                              </w:rPr>
                              <w:t>Environnement de travail</w:t>
                            </w:r>
                          </w:p>
                          <w:p w14:paraId="606CBCCD" w14:textId="77777777" w:rsidR="004A2233" w:rsidRDefault="004A2233" w:rsidP="004A2233">
                            <w:pPr>
                              <w:pStyle w:val="NormalWeb"/>
                              <w:shd w:val="clear" w:color="auto" w:fill="FFFFFF"/>
                              <w:spacing w:before="0" w:beforeAutospacing="0"/>
                              <w:rPr>
                                <w:rStyle w:val="Lienhypertexte"/>
                                <w:color w:val="000000" w:themeColor="text1"/>
                                <w:sz w:val="26"/>
                                <w:szCs w:val="26"/>
                                <w:u w:val="none"/>
                              </w:rPr>
                            </w:pPr>
                            <w:r>
                              <w:rPr>
                                <w:rStyle w:val="Lienhypertexte"/>
                                <w:color w:val="000000" w:themeColor="text1"/>
                                <w:sz w:val="26"/>
                                <w:szCs w:val="26"/>
                                <w:u w:val="none"/>
                              </w:rPr>
                              <w:t>Nous allons faire une description de l’ensemble de la structure de travail dans laquelle nous retrouverons une hiérarchisation des étapes pour la réalisation du projet</w:t>
                            </w:r>
                            <w:r w:rsidR="00AB3CE9">
                              <w:rPr>
                                <w:rStyle w:val="Lienhypertexte"/>
                                <w:color w:val="000000" w:themeColor="text1"/>
                                <w:sz w:val="26"/>
                                <w:szCs w:val="26"/>
                                <w:u w:val="none"/>
                              </w:rPr>
                              <w:t>.</w:t>
                            </w:r>
                            <w:r>
                              <w:rPr>
                                <w:rStyle w:val="Lienhypertexte"/>
                                <w:color w:val="000000" w:themeColor="text1"/>
                                <w:sz w:val="26"/>
                                <w:szCs w:val="26"/>
                                <w:u w:val="none"/>
                              </w:rPr>
                              <w:t xml:space="preserve"> </w:t>
                            </w:r>
                            <w:r w:rsidR="00AB3CE9">
                              <w:rPr>
                                <w:rStyle w:val="Lienhypertexte"/>
                                <w:color w:val="000000" w:themeColor="text1"/>
                                <w:sz w:val="26"/>
                                <w:szCs w:val="26"/>
                                <w:u w:val="none"/>
                              </w:rPr>
                              <w:t>M</w:t>
                            </w:r>
                            <w:r>
                              <w:rPr>
                                <w:rStyle w:val="Lienhypertexte"/>
                                <w:color w:val="000000" w:themeColor="text1"/>
                                <w:sz w:val="26"/>
                                <w:szCs w:val="26"/>
                                <w:u w:val="none"/>
                              </w:rPr>
                              <w:t>ais avant</w:t>
                            </w:r>
                            <w:r w:rsidR="00AB3CE9">
                              <w:rPr>
                                <w:rStyle w:val="Lienhypertexte"/>
                                <w:color w:val="000000" w:themeColor="text1"/>
                                <w:sz w:val="26"/>
                                <w:szCs w:val="26"/>
                                <w:u w:val="none"/>
                              </w:rPr>
                              <w:t xml:space="preserve"> tout d’abord nous avons</w:t>
                            </w:r>
                            <w:r w:rsidR="00AB3CE9" w:rsidRPr="00D52988">
                              <w:rPr>
                                <w:rStyle w:val="Lienhypertexte"/>
                                <w:color w:val="auto"/>
                                <w:sz w:val="26"/>
                                <w:szCs w:val="26"/>
                                <w:u w:val="none"/>
                              </w:rPr>
                              <w:t xml:space="preserve"> </w:t>
                            </w:r>
                            <w:ins w:id="0" w:author="ismael camara" w:date="2024-06-02T23:21:00Z">
                              <w:r w:rsidR="00AB3CE9" w:rsidRPr="00D52988">
                                <w:rPr>
                                  <w:rStyle w:val="Lienhypertexte"/>
                                  <w:color w:val="auto"/>
                                  <w:sz w:val="26"/>
                                  <w:szCs w:val="26"/>
                                  <w:u w:val="none"/>
                                </w:rPr>
                                <w:t>install</w:t>
                              </w:r>
                              <w:r w:rsidR="00500EA9" w:rsidRPr="00D52988">
                                <w:rPr>
                                  <w:rStyle w:val="Lienhypertexte"/>
                                  <w:color w:val="auto"/>
                                  <w:sz w:val="26"/>
                                  <w:szCs w:val="26"/>
                                  <w:u w:val="none"/>
                                </w:rPr>
                                <w:t>é</w:t>
                              </w:r>
                            </w:ins>
                            <w:r w:rsidR="00AB3CE9" w:rsidRPr="00D52988">
                              <w:rPr>
                                <w:rStyle w:val="Lienhypertexte"/>
                                <w:color w:val="auto"/>
                                <w:sz w:val="26"/>
                                <w:szCs w:val="26"/>
                                <w:u w:val="none"/>
                              </w:rPr>
                              <w:t xml:space="preserve"> </w:t>
                            </w:r>
                            <w:r w:rsidR="00AB3CE9">
                              <w:rPr>
                                <w:rStyle w:val="Lienhypertexte"/>
                                <w:color w:val="000000" w:themeColor="text1"/>
                                <w:sz w:val="26"/>
                                <w:szCs w:val="26"/>
                                <w:u w:val="none"/>
                              </w:rPr>
                              <w:t>une infrastructure basée sur du multipass</w:t>
                            </w:r>
                            <w:r w:rsidR="00407971">
                              <w:rPr>
                                <w:rStyle w:val="Lienhypertexte"/>
                                <w:color w:val="000000" w:themeColor="text1"/>
                                <w:sz w:val="26"/>
                                <w:szCs w:val="26"/>
                                <w:u w:val="none"/>
                              </w:rPr>
                              <w:t xml:space="preserve"> </w:t>
                            </w:r>
                            <w:r>
                              <w:rPr>
                                <w:rStyle w:val="Lienhypertexte"/>
                                <w:color w:val="000000" w:themeColor="text1"/>
                                <w:sz w:val="26"/>
                                <w:szCs w:val="26"/>
                                <w:u w:val="none"/>
                              </w:rPr>
                              <w:t xml:space="preserve">que vous </w:t>
                            </w:r>
                            <w:r w:rsidR="00407971">
                              <w:rPr>
                                <w:rStyle w:val="Lienhypertexte"/>
                                <w:color w:val="000000" w:themeColor="text1"/>
                                <w:sz w:val="26"/>
                                <w:szCs w:val="26"/>
                                <w:u w:val="none"/>
                              </w:rPr>
                              <w:t>pouvez</w:t>
                            </w:r>
                            <w:r>
                              <w:rPr>
                                <w:rStyle w:val="Lienhypertexte"/>
                                <w:color w:val="000000" w:themeColor="text1"/>
                                <w:sz w:val="26"/>
                                <w:szCs w:val="26"/>
                                <w:u w:val="none"/>
                              </w:rPr>
                              <w:t xml:space="preserve"> </w:t>
                            </w:r>
                            <w:r w:rsidR="00407971">
                              <w:rPr>
                                <w:rStyle w:val="Lienhypertexte"/>
                                <w:color w:val="000000" w:themeColor="text1"/>
                                <w:sz w:val="26"/>
                                <w:szCs w:val="26"/>
                                <w:u w:val="none"/>
                              </w:rPr>
                              <w:t>trouver</w:t>
                            </w:r>
                            <w:r>
                              <w:rPr>
                                <w:rStyle w:val="Lienhypertexte"/>
                                <w:color w:val="000000" w:themeColor="text1"/>
                                <w:sz w:val="26"/>
                                <w:szCs w:val="26"/>
                                <w:u w:val="none"/>
                              </w:rPr>
                              <w:t xml:space="preserve"> sur </w:t>
                            </w:r>
                            <w:r w:rsidR="00407971">
                              <w:rPr>
                                <w:rStyle w:val="Lienhypertexte"/>
                                <w:color w:val="000000" w:themeColor="text1"/>
                                <w:sz w:val="26"/>
                                <w:szCs w:val="26"/>
                                <w:u w:val="none"/>
                              </w:rPr>
                              <w:t xml:space="preserve">le lien </w:t>
                            </w:r>
                            <w:r w:rsidR="00407971" w:rsidRPr="00407971">
                              <w:rPr>
                                <w:rStyle w:val="Lienhypertexte"/>
                                <w:rFonts w:eastAsiaTheme="minorEastAsia"/>
                              </w:rPr>
                              <w:t>https://</w:t>
                            </w:r>
                            <w:r w:rsidRPr="00407971">
                              <w:rPr>
                                <w:rStyle w:val="Lienhypertexte"/>
                                <w:rFonts w:eastAsiaTheme="minorEastAsia"/>
                              </w:rPr>
                              <w:t>multipass.run</w:t>
                            </w:r>
                            <w:r w:rsidRPr="00407971">
                              <w:rPr>
                                <w:rStyle w:val="Lienhypertexte"/>
                                <w:color w:val="5B9BD5" w:themeColor="accent1"/>
                                <w:sz w:val="26"/>
                                <w:szCs w:val="26"/>
                                <w:u w:val="none"/>
                              </w:rPr>
                              <w:t xml:space="preserve"> </w:t>
                            </w:r>
                            <w:r w:rsidR="00407971" w:rsidRPr="00407971">
                              <w:rPr>
                                <w:rStyle w:val="Lienhypertexte"/>
                                <w:color w:val="auto"/>
                                <w:sz w:val="26"/>
                                <w:szCs w:val="26"/>
                                <w:u w:val="none"/>
                              </w:rPr>
                              <w:t>ou</w:t>
                            </w:r>
                            <w:r w:rsidR="00407971">
                              <w:rPr>
                                <w:rStyle w:val="Lienhypertexte"/>
                                <w:color w:val="000000" w:themeColor="text1"/>
                                <w:sz w:val="26"/>
                                <w:szCs w:val="26"/>
                                <w:u w:val="none"/>
                              </w:rPr>
                              <w:t xml:space="preserve"> on</w:t>
                            </w:r>
                            <w:r w:rsidR="007B4B1E">
                              <w:rPr>
                                <w:rStyle w:val="Lienhypertexte"/>
                                <w:color w:val="000000" w:themeColor="text1"/>
                                <w:sz w:val="26"/>
                                <w:szCs w:val="26"/>
                                <w:u w:val="none"/>
                              </w:rPr>
                              <w:t xml:space="preserve"> a</w:t>
                            </w:r>
                            <w:r w:rsidR="00407971">
                              <w:rPr>
                                <w:rStyle w:val="Lienhypertexte"/>
                                <w:color w:val="000000" w:themeColor="text1"/>
                                <w:sz w:val="26"/>
                                <w:szCs w:val="26"/>
                                <w:u w:val="none"/>
                              </w:rPr>
                              <w:t xml:space="preserve"> </w:t>
                            </w:r>
                            <w:proofErr w:type="gramStart"/>
                            <w:r w:rsidR="007B4B1E">
                              <w:rPr>
                                <w:rStyle w:val="Lienhypertexte"/>
                                <w:color w:val="000000" w:themeColor="text1"/>
                                <w:sz w:val="26"/>
                                <w:szCs w:val="26"/>
                                <w:u w:val="none"/>
                              </w:rPr>
                              <w:t>choisit</w:t>
                            </w:r>
                            <w:proofErr w:type="gramEnd"/>
                            <w:r w:rsidR="00407971">
                              <w:rPr>
                                <w:rStyle w:val="Lienhypertexte"/>
                                <w:color w:val="000000" w:themeColor="text1"/>
                                <w:sz w:val="26"/>
                                <w:szCs w:val="26"/>
                                <w:u w:val="none"/>
                              </w:rPr>
                              <w:t xml:space="preserve"> </w:t>
                            </w:r>
                            <w:r w:rsidR="007B4B1E">
                              <w:rPr>
                                <w:rStyle w:val="Lienhypertexte"/>
                                <w:color w:val="000000" w:themeColor="text1"/>
                                <w:sz w:val="26"/>
                                <w:szCs w:val="26"/>
                                <w:u w:val="none"/>
                              </w:rPr>
                              <w:t>l’</w:t>
                            </w:r>
                            <w:r w:rsidR="00407971">
                              <w:rPr>
                                <w:rStyle w:val="Lienhypertexte"/>
                                <w:color w:val="000000" w:themeColor="text1"/>
                                <w:sz w:val="26"/>
                                <w:szCs w:val="26"/>
                                <w:u w:val="none"/>
                              </w:rPr>
                              <w:t>image</w:t>
                            </w:r>
                            <w:r w:rsidR="007B4B1E">
                              <w:rPr>
                                <w:rStyle w:val="Lienhypertexte"/>
                                <w:color w:val="000000" w:themeColor="text1"/>
                                <w:sz w:val="26"/>
                                <w:szCs w:val="26"/>
                                <w:u w:val="none"/>
                              </w:rPr>
                              <w:t xml:space="preserve"> de </w:t>
                            </w:r>
                            <w:r w:rsidRPr="00846067">
                              <w:rPr>
                                <w:rStyle w:val="Lienhypertexte"/>
                                <w:b/>
                                <w:bCs/>
                                <w:color w:val="000000" w:themeColor="text1"/>
                                <w:sz w:val="26"/>
                                <w:szCs w:val="26"/>
                                <w:u w:val="none"/>
                              </w:rPr>
                              <w:t>ubuntu 23.10</w:t>
                            </w:r>
                            <w:r w:rsidR="007B4B1E">
                              <w:rPr>
                                <w:rStyle w:val="Lienhypertexte"/>
                                <w:color w:val="000000" w:themeColor="text1"/>
                                <w:sz w:val="26"/>
                                <w:szCs w:val="26"/>
                                <w:u w:val="none"/>
                              </w:rPr>
                              <w:t xml:space="preserve"> pour l’installer, puis on a </w:t>
                            </w:r>
                            <w:r w:rsidR="00806618">
                              <w:rPr>
                                <w:rStyle w:val="Lienhypertexte"/>
                                <w:color w:val="000000" w:themeColor="text1"/>
                                <w:sz w:val="26"/>
                                <w:szCs w:val="26"/>
                                <w:u w:val="none"/>
                              </w:rPr>
                              <w:t>installé</w:t>
                            </w:r>
                            <w:r w:rsidR="007B4B1E">
                              <w:rPr>
                                <w:rStyle w:val="Lienhypertexte"/>
                                <w:color w:val="000000" w:themeColor="text1"/>
                                <w:sz w:val="26"/>
                                <w:szCs w:val="26"/>
                                <w:u w:val="none"/>
                              </w:rPr>
                              <w:t xml:space="preserve"> </w:t>
                            </w:r>
                            <w:r w:rsidRPr="00846067">
                              <w:rPr>
                                <w:rStyle w:val="Lienhypertexte"/>
                                <w:b/>
                                <w:bCs/>
                                <w:color w:val="000000" w:themeColor="text1"/>
                                <w:sz w:val="26"/>
                                <w:szCs w:val="26"/>
                                <w:u w:val="none"/>
                              </w:rPr>
                              <w:t>Docker</w:t>
                            </w:r>
                            <w:r>
                              <w:rPr>
                                <w:rStyle w:val="Lienhypertexte"/>
                                <w:color w:val="000000" w:themeColor="text1"/>
                                <w:sz w:val="26"/>
                                <w:szCs w:val="26"/>
                                <w:u w:val="none"/>
                              </w:rPr>
                              <w:t xml:space="preserve"> là-dessus</w:t>
                            </w:r>
                            <w:r w:rsidR="007B4B1E">
                              <w:rPr>
                                <w:rStyle w:val="Lienhypertexte"/>
                                <w:color w:val="000000" w:themeColor="text1"/>
                                <w:sz w:val="26"/>
                                <w:szCs w:val="26"/>
                                <w:u w:val="none"/>
                              </w:rPr>
                              <w:t xml:space="preserve"> à travers le lien</w:t>
                            </w:r>
                            <w:r w:rsidR="001E1F61">
                              <w:rPr>
                                <w:rStyle w:val="Lienhypertexte"/>
                                <w:color w:val="000000" w:themeColor="text1"/>
                                <w:sz w:val="26"/>
                                <w:szCs w:val="26"/>
                                <w:u w:val="none"/>
                              </w:rPr>
                              <w:t xml:space="preserve"> </w:t>
                            </w:r>
                            <w:hyperlink r:id="rId35" w:history="1">
                              <w:proofErr w:type="spellStart"/>
                              <w:r w:rsidR="001E1F61">
                                <w:rPr>
                                  <w:rStyle w:val="Lienhypertexte"/>
                                  <w:rFonts w:eastAsiaTheme="minorEastAsia"/>
                                </w:rPr>
                                <w:t>Installing</w:t>
                              </w:r>
                              <w:proofErr w:type="spellEnd"/>
                              <w:r w:rsidR="001E1F61">
                                <w:rPr>
                                  <w:rStyle w:val="Lienhypertexte"/>
                                  <w:rFonts w:eastAsiaTheme="minorEastAsia"/>
                                </w:rPr>
                                <w:t xml:space="preserve"> Docker on Ubuntu 23.10: </w:t>
                              </w:r>
                              <w:proofErr w:type="spellStart"/>
                              <w:r w:rsidR="001E1F61">
                                <w:rPr>
                                  <w:rStyle w:val="Lienhypertexte"/>
                                  <w:rFonts w:eastAsiaTheme="minorEastAsia"/>
                                </w:rPr>
                                <w:t>Step</w:t>
                              </w:r>
                              <w:proofErr w:type="spellEnd"/>
                              <w:r w:rsidR="001E1F61">
                                <w:rPr>
                                  <w:rStyle w:val="Lienhypertexte"/>
                                  <w:rFonts w:eastAsiaTheme="minorEastAsia"/>
                                </w:rPr>
                                <w:t>-by-</w:t>
                              </w:r>
                              <w:proofErr w:type="spellStart"/>
                              <w:r w:rsidR="001E1F61">
                                <w:rPr>
                                  <w:rStyle w:val="Lienhypertexte"/>
                                  <w:rFonts w:eastAsiaTheme="minorEastAsia"/>
                                </w:rPr>
                                <w:t>Step</w:t>
                              </w:r>
                              <w:proofErr w:type="spellEnd"/>
                              <w:r w:rsidR="001E1F61">
                                <w:rPr>
                                  <w:rStyle w:val="Lienhypertexte"/>
                                  <w:rFonts w:eastAsiaTheme="minorEastAsia"/>
                                </w:rPr>
                                <w:t xml:space="preserve"> Guide - </w:t>
                              </w:r>
                              <w:proofErr w:type="spellStart"/>
                              <w:r w:rsidR="001E1F61">
                                <w:rPr>
                                  <w:rStyle w:val="Lienhypertexte"/>
                                  <w:rFonts w:eastAsiaTheme="minorEastAsia"/>
                                </w:rPr>
                                <w:t>Shapehost</w:t>
                              </w:r>
                              <w:proofErr w:type="spellEnd"/>
                            </w:hyperlink>
                          </w:p>
                          <w:p w14:paraId="4693F324" w14:textId="77777777" w:rsidR="004A2233" w:rsidRPr="00C61721" w:rsidRDefault="004A2233" w:rsidP="004A2233">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661925" id="_x0000_s1031" style="position:absolute;left:0;text-align:left;margin-left:-42.35pt;margin-top:-45.35pt;width:561.75pt;height:181.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" fillcolor="white [3212]" strokecolor="white [3212]" strokeweight="1pt">
                <v:stroke joinstyle="miter"/>
                <v:textbox>
                  <w:txbxContent>
                    <w:p w14:paraId="1ADEAF9D" w14:textId="77777777" w:rsidR="004A2233" w:rsidRDefault="004A2233" w:rsidP="004A2233">
                      <w:pPr>
                        <w:rPr>
                          <w:rStyle w:val="Lienhypertexte"/>
                          <w:rFonts w:ascii="Times New Roman" w:eastAsia="Times New Roman" w:hAnsi="Times New Roman" w:cs="Times New Roman"/>
                          <w:b/>
                          <w:bCs/>
                          <w:color w:val="000000" w:themeColor="text1"/>
                          <w:sz w:val="26"/>
                          <w:szCs w:val="26"/>
                          <w:u w:val="none"/>
                          <w:lang w:val="fr-GN" w:eastAsia="fr-GN"/>
                        </w:rPr>
                      </w:pPr>
                    </w:p>
                    <w:p w14:paraId="6C03E99B" w14:textId="77777777" w:rsidR="004A2233" w:rsidRPr="00846067" w:rsidRDefault="004A2233" w:rsidP="004A2233">
                      <w:pPr>
                        <w:pStyle w:val="NormalWeb"/>
                        <w:shd w:val="clear" w:color="auto" w:fill="FFFFFF"/>
                        <w:spacing w:before="0" w:beforeAutospacing="0"/>
                        <w:rPr>
                          <w:rStyle w:val="Lienhypertexte"/>
                          <w:b/>
                          <w:bCs/>
                          <w:color w:val="000000" w:themeColor="text1"/>
                          <w:sz w:val="26"/>
                          <w:szCs w:val="26"/>
                          <w:u w:val="none"/>
                        </w:rPr>
                      </w:pPr>
                      <w:r w:rsidRPr="00846067">
                        <w:rPr>
                          <w:rStyle w:val="Lienhypertexte"/>
                          <w:b/>
                          <w:bCs/>
                          <w:color w:val="000000" w:themeColor="text1"/>
                          <w:sz w:val="26"/>
                          <w:szCs w:val="26"/>
                          <w:u w:val="none"/>
                        </w:rPr>
                        <w:t>Déploiement et configuration</w:t>
                      </w:r>
                    </w:p>
                    <w:p w14:paraId="6D25DBC3" w14:textId="77777777" w:rsidR="004A2233" w:rsidRPr="00846067" w:rsidRDefault="004A2233" w:rsidP="004A2233">
                      <w:pPr>
                        <w:pStyle w:val="NormalWeb"/>
                        <w:shd w:val="clear" w:color="auto" w:fill="FFFFFF"/>
                        <w:spacing w:before="0" w:beforeAutospacing="0"/>
                        <w:rPr>
                          <w:rStyle w:val="Lienhypertexte"/>
                          <w:b/>
                          <w:bCs/>
                          <w:color w:val="000000" w:themeColor="text1"/>
                          <w:sz w:val="26"/>
                          <w:szCs w:val="26"/>
                          <w:u w:val="none"/>
                        </w:rPr>
                      </w:pPr>
                      <w:r w:rsidRPr="00846067">
                        <w:rPr>
                          <w:rStyle w:val="Lienhypertexte"/>
                          <w:b/>
                          <w:bCs/>
                          <w:color w:val="000000" w:themeColor="text1"/>
                          <w:sz w:val="26"/>
                          <w:szCs w:val="26"/>
                          <w:u w:val="none"/>
                        </w:rPr>
                        <w:t>Environnement de travail</w:t>
                      </w:r>
                    </w:p>
                    <w:p w14:paraId="606CBCCD" w14:textId="77777777" w:rsidR="004A2233" w:rsidRDefault="004A2233" w:rsidP="004A2233">
                      <w:pPr>
                        <w:pStyle w:val="NormalWeb"/>
                        <w:shd w:val="clear" w:color="auto" w:fill="FFFFFF"/>
                        <w:spacing w:before="0" w:beforeAutospacing="0"/>
                        <w:rPr>
                          <w:rStyle w:val="Lienhypertexte"/>
                          <w:color w:val="000000" w:themeColor="text1"/>
                          <w:sz w:val="26"/>
                          <w:szCs w:val="26"/>
                          <w:u w:val="none"/>
                        </w:rPr>
                      </w:pPr>
                      <w:r>
                        <w:rPr>
                          <w:rStyle w:val="Lienhypertexte"/>
                          <w:color w:val="000000" w:themeColor="text1"/>
                          <w:sz w:val="26"/>
                          <w:szCs w:val="26"/>
                          <w:u w:val="none"/>
                        </w:rPr>
                        <w:t>Nous allons faire une description de l’ensemble de la structure de travail dans laquelle nous retrouverons une hiérarchisation des étapes pour la réalisation du projet</w:t>
                      </w:r>
                      <w:r w:rsidR="00AB3CE9">
                        <w:rPr>
                          <w:rStyle w:val="Lienhypertexte"/>
                          <w:color w:val="000000" w:themeColor="text1"/>
                          <w:sz w:val="26"/>
                          <w:szCs w:val="26"/>
                          <w:u w:val="none"/>
                        </w:rPr>
                        <w:t>.</w:t>
                      </w:r>
                      <w:r>
                        <w:rPr>
                          <w:rStyle w:val="Lienhypertexte"/>
                          <w:color w:val="000000" w:themeColor="text1"/>
                          <w:sz w:val="26"/>
                          <w:szCs w:val="26"/>
                          <w:u w:val="none"/>
                        </w:rPr>
                        <w:t xml:space="preserve"> </w:t>
                      </w:r>
                      <w:r w:rsidR="00AB3CE9">
                        <w:rPr>
                          <w:rStyle w:val="Lienhypertexte"/>
                          <w:color w:val="000000" w:themeColor="text1"/>
                          <w:sz w:val="26"/>
                          <w:szCs w:val="26"/>
                          <w:u w:val="none"/>
                        </w:rPr>
                        <w:t>M</w:t>
                      </w:r>
                      <w:r>
                        <w:rPr>
                          <w:rStyle w:val="Lienhypertexte"/>
                          <w:color w:val="000000" w:themeColor="text1"/>
                          <w:sz w:val="26"/>
                          <w:szCs w:val="26"/>
                          <w:u w:val="none"/>
                        </w:rPr>
                        <w:t>ais avant</w:t>
                      </w:r>
                      <w:r w:rsidR="00AB3CE9">
                        <w:rPr>
                          <w:rStyle w:val="Lienhypertexte"/>
                          <w:color w:val="000000" w:themeColor="text1"/>
                          <w:sz w:val="26"/>
                          <w:szCs w:val="26"/>
                          <w:u w:val="none"/>
                        </w:rPr>
                        <w:t xml:space="preserve"> tout d’abord nous avons</w:t>
                      </w:r>
                      <w:r w:rsidR="00AB3CE9" w:rsidRPr="00D52988">
                        <w:rPr>
                          <w:rStyle w:val="Lienhypertexte"/>
                          <w:color w:val="auto"/>
                          <w:sz w:val="26"/>
                          <w:szCs w:val="26"/>
                          <w:u w:val="none"/>
                        </w:rPr>
                        <w:t xml:space="preserve"> </w:t>
                      </w:r>
                      <w:ins w:id="1" w:author="ismael camara" w:date="2024-06-02T23:21:00Z">
                        <w:r w:rsidR="00AB3CE9" w:rsidRPr="00D52988">
                          <w:rPr>
                            <w:rStyle w:val="Lienhypertexte"/>
                            <w:color w:val="auto"/>
                            <w:sz w:val="26"/>
                            <w:szCs w:val="26"/>
                            <w:u w:val="none"/>
                          </w:rPr>
                          <w:t>install</w:t>
                        </w:r>
                        <w:r w:rsidR="00500EA9" w:rsidRPr="00D52988">
                          <w:rPr>
                            <w:rStyle w:val="Lienhypertexte"/>
                            <w:color w:val="auto"/>
                            <w:sz w:val="26"/>
                            <w:szCs w:val="26"/>
                            <w:u w:val="none"/>
                          </w:rPr>
                          <w:t>é</w:t>
                        </w:r>
                      </w:ins>
                      <w:r w:rsidR="00AB3CE9" w:rsidRPr="00D52988">
                        <w:rPr>
                          <w:rStyle w:val="Lienhypertexte"/>
                          <w:color w:val="auto"/>
                          <w:sz w:val="26"/>
                          <w:szCs w:val="26"/>
                          <w:u w:val="none"/>
                        </w:rPr>
                        <w:t xml:space="preserve"> </w:t>
                      </w:r>
                      <w:r w:rsidR="00AB3CE9">
                        <w:rPr>
                          <w:rStyle w:val="Lienhypertexte"/>
                          <w:color w:val="000000" w:themeColor="text1"/>
                          <w:sz w:val="26"/>
                          <w:szCs w:val="26"/>
                          <w:u w:val="none"/>
                        </w:rPr>
                        <w:t>une infrastructure basée sur du multipass</w:t>
                      </w:r>
                      <w:r w:rsidR="00407971">
                        <w:rPr>
                          <w:rStyle w:val="Lienhypertexte"/>
                          <w:color w:val="000000" w:themeColor="text1"/>
                          <w:sz w:val="26"/>
                          <w:szCs w:val="26"/>
                          <w:u w:val="none"/>
                        </w:rPr>
                        <w:t xml:space="preserve"> </w:t>
                      </w:r>
                      <w:r>
                        <w:rPr>
                          <w:rStyle w:val="Lienhypertexte"/>
                          <w:color w:val="000000" w:themeColor="text1"/>
                          <w:sz w:val="26"/>
                          <w:szCs w:val="26"/>
                          <w:u w:val="none"/>
                        </w:rPr>
                        <w:t xml:space="preserve">que vous </w:t>
                      </w:r>
                      <w:r w:rsidR="00407971">
                        <w:rPr>
                          <w:rStyle w:val="Lienhypertexte"/>
                          <w:color w:val="000000" w:themeColor="text1"/>
                          <w:sz w:val="26"/>
                          <w:szCs w:val="26"/>
                          <w:u w:val="none"/>
                        </w:rPr>
                        <w:t>pouvez</w:t>
                      </w:r>
                      <w:r>
                        <w:rPr>
                          <w:rStyle w:val="Lienhypertexte"/>
                          <w:color w:val="000000" w:themeColor="text1"/>
                          <w:sz w:val="26"/>
                          <w:szCs w:val="26"/>
                          <w:u w:val="none"/>
                        </w:rPr>
                        <w:t xml:space="preserve"> </w:t>
                      </w:r>
                      <w:r w:rsidR="00407971">
                        <w:rPr>
                          <w:rStyle w:val="Lienhypertexte"/>
                          <w:color w:val="000000" w:themeColor="text1"/>
                          <w:sz w:val="26"/>
                          <w:szCs w:val="26"/>
                          <w:u w:val="none"/>
                        </w:rPr>
                        <w:t>trouver</w:t>
                      </w:r>
                      <w:r>
                        <w:rPr>
                          <w:rStyle w:val="Lienhypertexte"/>
                          <w:color w:val="000000" w:themeColor="text1"/>
                          <w:sz w:val="26"/>
                          <w:szCs w:val="26"/>
                          <w:u w:val="none"/>
                        </w:rPr>
                        <w:t xml:space="preserve"> sur </w:t>
                      </w:r>
                      <w:r w:rsidR="00407971">
                        <w:rPr>
                          <w:rStyle w:val="Lienhypertexte"/>
                          <w:color w:val="000000" w:themeColor="text1"/>
                          <w:sz w:val="26"/>
                          <w:szCs w:val="26"/>
                          <w:u w:val="none"/>
                        </w:rPr>
                        <w:t xml:space="preserve">le lien </w:t>
                      </w:r>
                      <w:r w:rsidR="00407971" w:rsidRPr="00407971">
                        <w:rPr>
                          <w:rStyle w:val="Lienhypertexte"/>
                          <w:rFonts w:eastAsiaTheme="minorEastAsia"/>
                        </w:rPr>
                        <w:t>https://</w:t>
                      </w:r>
                      <w:r w:rsidRPr="00407971">
                        <w:rPr>
                          <w:rStyle w:val="Lienhypertexte"/>
                          <w:rFonts w:eastAsiaTheme="minorEastAsia"/>
                        </w:rPr>
                        <w:t>multipass.run</w:t>
                      </w:r>
                      <w:r w:rsidRPr="00407971">
                        <w:rPr>
                          <w:rStyle w:val="Lienhypertexte"/>
                          <w:color w:val="5B9BD5" w:themeColor="accent1"/>
                          <w:sz w:val="26"/>
                          <w:szCs w:val="26"/>
                          <w:u w:val="none"/>
                        </w:rPr>
                        <w:t xml:space="preserve"> </w:t>
                      </w:r>
                      <w:r w:rsidR="00407971" w:rsidRPr="00407971">
                        <w:rPr>
                          <w:rStyle w:val="Lienhypertexte"/>
                          <w:color w:val="auto"/>
                          <w:sz w:val="26"/>
                          <w:szCs w:val="26"/>
                          <w:u w:val="none"/>
                        </w:rPr>
                        <w:t>ou</w:t>
                      </w:r>
                      <w:r w:rsidR="00407971">
                        <w:rPr>
                          <w:rStyle w:val="Lienhypertexte"/>
                          <w:color w:val="000000" w:themeColor="text1"/>
                          <w:sz w:val="26"/>
                          <w:szCs w:val="26"/>
                          <w:u w:val="none"/>
                        </w:rPr>
                        <w:t xml:space="preserve"> on</w:t>
                      </w:r>
                      <w:r w:rsidR="007B4B1E">
                        <w:rPr>
                          <w:rStyle w:val="Lienhypertexte"/>
                          <w:color w:val="000000" w:themeColor="text1"/>
                          <w:sz w:val="26"/>
                          <w:szCs w:val="26"/>
                          <w:u w:val="none"/>
                        </w:rPr>
                        <w:t xml:space="preserve"> a</w:t>
                      </w:r>
                      <w:r w:rsidR="00407971">
                        <w:rPr>
                          <w:rStyle w:val="Lienhypertexte"/>
                          <w:color w:val="000000" w:themeColor="text1"/>
                          <w:sz w:val="26"/>
                          <w:szCs w:val="26"/>
                          <w:u w:val="none"/>
                        </w:rPr>
                        <w:t xml:space="preserve"> </w:t>
                      </w:r>
                      <w:proofErr w:type="gramStart"/>
                      <w:r w:rsidR="007B4B1E">
                        <w:rPr>
                          <w:rStyle w:val="Lienhypertexte"/>
                          <w:color w:val="000000" w:themeColor="text1"/>
                          <w:sz w:val="26"/>
                          <w:szCs w:val="26"/>
                          <w:u w:val="none"/>
                        </w:rPr>
                        <w:t>choisit</w:t>
                      </w:r>
                      <w:proofErr w:type="gramEnd"/>
                      <w:r w:rsidR="00407971">
                        <w:rPr>
                          <w:rStyle w:val="Lienhypertexte"/>
                          <w:color w:val="000000" w:themeColor="text1"/>
                          <w:sz w:val="26"/>
                          <w:szCs w:val="26"/>
                          <w:u w:val="none"/>
                        </w:rPr>
                        <w:t xml:space="preserve"> </w:t>
                      </w:r>
                      <w:r w:rsidR="007B4B1E">
                        <w:rPr>
                          <w:rStyle w:val="Lienhypertexte"/>
                          <w:color w:val="000000" w:themeColor="text1"/>
                          <w:sz w:val="26"/>
                          <w:szCs w:val="26"/>
                          <w:u w:val="none"/>
                        </w:rPr>
                        <w:t>l’</w:t>
                      </w:r>
                      <w:r w:rsidR="00407971">
                        <w:rPr>
                          <w:rStyle w:val="Lienhypertexte"/>
                          <w:color w:val="000000" w:themeColor="text1"/>
                          <w:sz w:val="26"/>
                          <w:szCs w:val="26"/>
                          <w:u w:val="none"/>
                        </w:rPr>
                        <w:t>image</w:t>
                      </w:r>
                      <w:r w:rsidR="007B4B1E">
                        <w:rPr>
                          <w:rStyle w:val="Lienhypertexte"/>
                          <w:color w:val="000000" w:themeColor="text1"/>
                          <w:sz w:val="26"/>
                          <w:szCs w:val="26"/>
                          <w:u w:val="none"/>
                        </w:rPr>
                        <w:t xml:space="preserve"> de </w:t>
                      </w:r>
                      <w:r w:rsidRPr="00846067">
                        <w:rPr>
                          <w:rStyle w:val="Lienhypertexte"/>
                          <w:b/>
                          <w:bCs/>
                          <w:color w:val="000000" w:themeColor="text1"/>
                          <w:sz w:val="26"/>
                          <w:szCs w:val="26"/>
                          <w:u w:val="none"/>
                        </w:rPr>
                        <w:t>ubuntu 23.10</w:t>
                      </w:r>
                      <w:r w:rsidR="007B4B1E">
                        <w:rPr>
                          <w:rStyle w:val="Lienhypertexte"/>
                          <w:color w:val="000000" w:themeColor="text1"/>
                          <w:sz w:val="26"/>
                          <w:szCs w:val="26"/>
                          <w:u w:val="none"/>
                        </w:rPr>
                        <w:t xml:space="preserve"> pour l’installer, puis on a </w:t>
                      </w:r>
                      <w:r w:rsidR="00806618">
                        <w:rPr>
                          <w:rStyle w:val="Lienhypertexte"/>
                          <w:color w:val="000000" w:themeColor="text1"/>
                          <w:sz w:val="26"/>
                          <w:szCs w:val="26"/>
                          <w:u w:val="none"/>
                        </w:rPr>
                        <w:t>installé</w:t>
                      </w:r>
                      <w:r w:rsidR="007B4B1E">
                        <w:rPr>
                          <w:rStyle w:val="Lienhypertexte"/>
                          <w:color w:val="000000" w:themeColor="text1"/>
                          <w:sz w:val="26"/>
                          <w:szCs w:val="26"/>
                          <w:u w:val="none"/>
                        </w:rPr>
                        <w:t xml:space="preserve"> </w:t>
                      </w:r>
                      <w:r w:rsidRPr="00846067">
                        <w:rPr>
                          <w:rStyle w:val="Lienhypertexte"/>
                          <w:b/>
                          <w:bCs/>
                          <w:color w:val="000000" w:themeColor="text1"/>
                          <w:sz w:val="26"/>
                          <w:szCs w:val="26"/>
                          <w:u w:val="none"/>
                        </w:rPr>
                        <w:t>Docker</w:t>
                      </w:r>
                      <w:r>
                        <w:rPr>
                          <w:rStyle w:val="Lienhypertexte"/>
                          <w:color w:val="000000" w:themeColor="text1"/>
                          <w:sz w:val="26"/>
                          <w:szCs w:val="26"/>
                          <w:u w:val="none"/>
                        </w:rPr>
                        <w:t xml:space="preserve"> là-dessus</w:t>
                      </w:r>
                      <w:r w:rsidR="007B4B1E">
                        <w:rPr>
                          <w:rStyle w:val="Lienhypertexte"/>
                          <w:color w:val="000000" w:themeColor="text1"/>
                          <w:sz w:val="26"/>
                          <w:szCs w:val="26"/>
                          <w:u w:val="none"/>
                        </w:rPr>
                        <w:t xml:space="preserve"> à travers le lien</w:t>
                      </w:r>
                      <w:r w:rsidR="001E1F61">
                        <w:rPr>
                          <w:rStyle w:val="Lienhypertexte"/>
                          <w:color w:val="000000" w:themeColor="text1"/>
                          <w:sz w:val="26"/>
                          <w:szCs w:val="26"/>
                          <w:u w:val="none"/>
                        </w:rPr>
                        <w:t xml:space="preserve"> </w:t>
                      </w:r>
                      <w:hyperlink r:id="rId36" w:history="1">
                        <w:proofErr w:type="spellStart"/>
                        <w:r w:rsidR="001E1F61">
                          <w:rPr>
                            <w:rStyle w:val="Lienhypertexte"/>
                            <w:rFonts w:eastAsiaTheme="minorEastAsia"/>
                          </w:rPr>
                          <w:t>Installing</w:t>
                        </w:r>
                        <w:proofErr w:type="spellEnd"/>
                        <w:r w:rsidR="001E1F61">
                          <w:rPr>
                            <w:rStyle w:val="Lienhypertexte"/>
                            <w:rFonts w:eastAsiaTheme="minorEastAsia"/>
                          </w:rPr>
                          <w:t xml:space="preserve"> Docker on Ubuntu 23.10: </w:t>
                        </w:r>
                        <w:proofErr w:type="spellStart"/>
                        <w:r w:rsidR="001E1F61">
                          <w:rPr>
                            <w:rStyle w:val="Lienhypertexte"/>
                            <w:rFonts w:eastAsiaTheme="minorEastAsia"/>
                          </w:rPr>
                          <w:t>Step</w:t>
                        </w:r>
                        <w:proofErr w:type="spellEnd"/>
                        <w:r w:rsidR="001E1F61">
                          <w:rPr>
                            <w:rStyle w:val="Lienhypertexte"/>
                            <w:rFonts w:eastAsiaTheme="minorEastAsia"/>
                          </w:rPr>
                          <w:t>-by-</w:t>
                        </w:r>
                        <w:proofErr w:type="spellStart"/>
                        <w:r w:rsidR="001E1F61">
                          <w:rPr>
                            <w:rStyle w:val="Lienhypertexte"/>
                            <w:rFonts w:eastAsiaTheme="minorEastAsia"/>
                          </w:rPr>
                          <w:t>Step</w:t>
                        </w:r>
                        <w:proofErr w:type="spellEnd"/>
                        <w:r w:rsidR="001E1F61">
                          <w:rPr>
                            <w:rStyle w:val="Lienhypertexte"/>
                            <w:rFonts w:eastAsiaTheme="minorEastAsia"/>
                          </w:rPr>
                          <w:t xml:space="preserve"> Guide - </w:t>
                        </w:r>
                        <w:proofErr w:type="spellStart"/>
                        <w:r w:rsidR="001E1F61">
                          <w:rPr>
                            <w:rStyle w:val="Lienhypertexte"/>
                            <w:rFonts w:eastAsiaTheme="minorEastAsia"/>
                          </w:rPr>
                          <w:t>Shapehost</w:t>
                        </w:r>
                        <w:proofErr w:type="spellEnd"/>
                      </w:hyperlink>
                    </w:p>
                    <w:p w14:paraId="4693F324" w14:textId="77777777" w:rsidR="004A2233" w:rsidRPr="00C61721" w:rsidRDefault="004A2233" w:rsidP="004A2233">
                      <w:pPr>
                        <w:jc w:val="center"/>
                        <w:rPr>
                          <w:lang w:val="fr-FR"/>
                        </w:rPr>
                      </w:pPr>
                    </w:p>
                  </w:txbxContent>
                </v:textbox>
              </v:roundrect>
            </w:pict>
          </mc:Fallback>
        </mc:AlternateContent>
      </w:r>
      <w:r w:rsidR="004A2233" w:rsidRPr="00C61721">
        <w:rPr>
          <w:rFonts w:ascii="Times New Roman" w:hAnsi="Times New Roman" w:cs="Times New Roman"/>
          <w:b/>
          <w:bCs/>
          <w:noProof/>
          <w:color w:val="000000" w:themeColor="text1"/>
          <w:sz w:val="26"/>
          <w:szCs w:val="26"/>
          <w:lang w:val="fr-FR" w:eastAsia="fr-FR"/>
        </w:rPr>
        <mc:AlternateContent>
          <mc:Choice Requires="wps">
            <w:drawing>
              <wp:anchor distT="0" distB="0" distL="114300" distR="114300" simplePos="0" relativeHeight="251681792" behindDoc="1" locked="0" layoutInCell="1" allowOverlap="1" wp14:anchorId="13DF51E6" wp14:editId="67DB3DBA">
                <wp:simplePos x="0" y="0"/>
                <wp:positionH relativeFrom="column">
                  <wp:posOffset>-766445</wp:posOffset>
                </wp:positionH>
                <wp:positionV relativeFrom="paragraph">
                  <wp:posOffset>1671955</wp:posOffset>
                </wp:positionV>
                <wp:extent cx="7458075" cy="2447925"/>
                <wp:effectExtent l="0" t="0" r="28575" b="28575"/>
                <wp:wrapNone/>
                <wp:docPr id="415418414" name="Rectangle : coins arrondis 3"/>
                <wp:cNvGraphicFramePr/>
                <a:graphic xmlns:a="http://schemas.openxmlformats.org/drawingml/2006/main">
                  <a:graphicData uri="http://schemas.microsoft.com/office/word/2010/wordprocessingShape">
                    <wps:wsp>
                      <wps:cNvSpPr/>
                      <wps:spPr>
                        <a:xfrm>
                          <a:off x="0" y="0"/>
                          <a:ext cx="7458075" cy="2447925"/>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36274B" w14:textId="77777777" w:rsidR="004A2233" w:rsidRDefault="004A2233" w:rsidP="004A2233">
                            <w:pPr>
                              <w:jc w:val="center"/>
                            </w:pPr>
                            <w:r>
                              <w:rPr>
                                <w:noProof/>
                                <w:lang w:val="fr-FR" w:eastAsia="fr-FR"/>
                              </w:rPr>
                              <w:drawing>
                                <wp:inline distT="0" distB="0" distL="0" distR="0" wp14:anchorId="600B89C2" wp14:editId="2735D05D">
                                  <wp:extent cx="6486525" cy="2105025"/>
                                  <wp:effectExtent l="0" t="0" r="9525" b="9525"/>
                                  <wp:docPr id="78175974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6525" cy="2105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3DF51E6" id="_x0000_s1032" style="position:absolute;left:0;text-align:left;margin-left:-60.35pt;margin-top:131.65pt;width:587.25pt;height:192.75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" fillcolor="white [3212]" strokecolor="white [3212]" strokeweight="1pt">
                <v:stroke joinstyle="miter"/>
                <v:textbox>
                  <w:txbxContent>
                    <w:p w14:paraId="1936274B" w14:textId="77777777" w:rsidR="004A2233" w:rsidRDefault="004A2233" w:rsidP="004A2233">
                      <w:pPr>
                        <w:jc w:val="center"/>
                      </w:pPr>
                      <w:r>
                        <w:rPr>
                          <w:noProof/>
                          <w:lang w:val="fr-FR" w:eastAsia="fr-FR"/>
                        </w:rPr>
                        <w:drawing>
                          <wp:inline distT="0" distB="0" distL="0" distR="0" wp14:anchorId="600B89C2" wp14:editId="2735D05D">
                            <wp:extent cx="6486525" cy="2105025"/>
                            <wp:effectExtent l="0" t="0" r="9525" b="9525"/>
                            <wp:docPr id="78175974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6525" cy="2105025"/>
                                    </a:xfrm>
                                    <a:prstGeom prst="rect">
                                      <a:avLst/>
                                    </a:prstGeom>
                                    <a:noFill/>
                                    <a:ln>
                                      <a:noFill/>
                                    </a:ln>
                                  </pic:spPr>
                                </pic:pic>
                              </a:graphicData>
                            </a:graphic>
                          </wp:inline>
                        </w:drawing>
                      </w:r>
                    </w:p>
                  </w:txbxContent>
                </v:textbox>
              </v:roundrect>
            </w:pict>
          </mc:Fallback>
        </mc:AlternateContent>
      </w:r>
      <w:r w:rsidRPr="00C61721">
        <w:rPr>
          <w:rStyle w:val="Lienhypertexte"/>
          <w:rFonts w:ascii="Times New Roman" w:hAnsi="Times New Roman" w:cs="Times New Roman"/>
          <w:b/>
          <w:bCs/>
          <w:color w:val="000000" w:themeColor="text1"/>
          <w:sz w:val="26"/>
          <w:szCs w:val="26"/>
          <w:u w:val="none"/>
          <w:lang w:val="fr-FR"/>
        </w:rPr>
        <w:br w:type="page"/>
      </w:r>
    </w:p>
    <w:p w14:paraId="50F55A6F" w14:textId="77777777" w:rsidR="0067139C" w:rsidRPr="00C61721" w:rsidRDefault="00E01384" w:rsidP="00C61721">
      <w:pPr>
        <w:pStyle w:val="NormalWeb"/>
        <w:shd w:val="clear" w:color="auto" w:fill="FFFFFF"/>
        <w:spacing w:before="0" w:beforeAutospacing="0"/>
        <w:jc w:val="both"/>
        <w:rPr>
          <w:rStyle w:val="Lienhypertexte"/>
          <w:color w:val="000000" w:themeColor="text1"/>
          <w:sz w:val="26"/>
          <w:szCs w:val="26"/>
          <w:u w:val="none"/>
        </w:rPr>
      </w:pPr>
      <w:r w:rsidRPr="00C61721">
        <w:rPr>
          <w:noProof/>
          <w:color w:val="000000" w:themeColor="text1"/>
          <w:sz w:val="26"/>
          <w:szCs w:val="26"/>
          <w:lang w:val="fr-FR" w:eastAsia="fr-FR"/>
        </w:rPr>
        <w:lastRenderedPageBreak/>
        <mc:AlternateContent>
          <mc:Choice Requires="wps">
            <w:drawing>
              <wp:anchor distT="0" distB="0" distL="114300" distR="114300" simplePos="0" relativeHeight="251673600" behindDoc="0" locked="0" layoutInCell="1" allowOverlap="1" wp14:anchorId="79559388" wp14:editId="51A84B66">
                <wp:simplePos x="0" y="0"/>
                <wp:positionH relativeFrom="column">
                  <wp:posOffset>-737870</wp:posOffset>
                </wp:positionH>
                <wp:positionV relativeFrom="paragraph">
                  <wp:posOffset>224155</wp:posOffset>
                </wp:positionV>
                <wp:extent cx="7486650" cy="4972050"/>
                <wp:effectExtent l="0" t="0" r="19050" b="19050"/>
                <wp:wrapNone/>
                <wp:docPr id="169572634" name="Rectangle : coins arrondis 14"/>
                <wp:cNvGraphicFramePr/>
                <a:graphic xmlns:a="http://schemas.openxmlformats.org/drawingml/2006/main">
                  <a:graphicData uri="http://schemas.microsoft.com/office/word/2010/wordprocessingShape">
                    <wps:wsp>
                      <wps:cNvSpPr/>
                      <wps:spPr>
                        <a:xfrm>
                          <a:off x="0" y="0"/>
                          <a:ext cx="7486650" cy="4972050"/>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28DE97" w14:textId="77777777" w:rsidR="00E01384" w:rsidRDefault="00E01384" w:rsidP="00E01384">
                            <w:pPr>
                              <w:jc w:val="center"/>
                            </w:pPr>
                            <w:r>
                              <w:rPr>
                                <w:noProof/>
                                <w:lang w:val="fr-FR" w:eastAsia="fr-FR"/>
                              </w:rPr>
                              <w:drawing>
                                <wp:inline distT="0" distB="0" distL="0" distR="0" wp14:anchorId="35B0C373" wp14:editId="2EC297DA">
                                  <wp:extent cx="6429375" cy="3743325"/>
                                  <wp:effectExtent l="0" t="0" r="9525" b="9525"/>
                                  <wp:docPr id="4847056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11547" r="697" b="1583"/>
                                          <a:stretch/>
                                        </pic:blipFill>
                                        <pic:spPr bwMode="auto">
                                          <a:xfrm>
                                            <a:off x="0" y="0"/>
                                            <a:ext cx="6429375" cy="374332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559388" id="Rectangle : coins arrondis 14" o:spid="_x0000_s1033" style="position:absolute;left:0;text-align:left;margin-left:-58.1pt;margin-top:17.65pt;width:589.5pt;height:3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" fillcolor="white [3212]" strokecolor="white [3212]" strokeweight="1pt">
                <v:stroke joinstyle="miter"/>
                <v:textbox>
                  <w:txbxContent>
                    <w:p w14:paraId="6228DE97" w14:textId="77777777" w:rsidR="00E01384" w:rsidRDefault="00E01384" w:rsidP="00E01384">
                      <w:pPr>
                        <w:jc w:val="center"/>
                      </w:pPr>
                      <w:r>
                        <w:rPr>
                          <w:noProof/>
                          <w:lang w:val="fr-FR" w:eastAsia="fr-FR"/>
                        </w:rPr>
                        <w:drawing>
                          <wp:inline distT="0" distB="0" distL="0" distR="0" wp14:anchorId="35B0C373" wp14:editId="2EC297DA">
                            <wp:extent cx="6429375" cy="3743325"/>
                            <wp:effectExtent l="0" t="0" r="9525" b="9525"/>
                            <wp:docPr id="4847056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11547" r="697" b="1583"/>
                                    <a:stretch/>
                                  </pic:blipFill>
                                  <pic:spPr bwMode="auto">
                                    <a:xfrm>
                                      <a:off x="0" y="0"/>
                                      <a:ext cx="6429375" cy="374332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0067139C" w:rsidRPr="00C61721">
        <w:rPr>
          <w:rStyle w:val="Lienhypertexte"/>
          <w:b/>
          <w:bCs/>
          <w:color w:val="000000" w:themeColor="text1"/>
          <w:sz w:val="26"/>
          <w:szCs w:val="26"/>
          <w:u w:val="none"/>
        </w:rPr>
        <w:t>Hiérarchisation des répertoires et fichiers</w:t>
      </w:r>
      <w:r w:rsidR="00F43F66" w:rsidRPr="00C61721">
        <w:rPr>
          <w:rStyle w:val="Lienhypertexte"/>
          <w:color w:val="000000" w:themeColor="text1"/>
          <w:sz w:val="26"/>
          <w:szCs w:val="26"/>
          <w:u w:val="none"/>
        </w:rPr>
        <w:t>.</w:t>
      </w:r>
    </w:p>
    <w:p w14:paraId="6F9B4277" w14:textId="77777777" w:rsidR="00F43F66" w:rsidRPr="00C61721" w:rsidRDefault="00F43F66" w:rsidP="00C61721">
      <w:pPr>
        <w:pStyle w:val="NormalWeb"/>
        <w:shd w:val="clear" w:color="auto" w:fill="FFFFFF"/>
        <w:spacing w:before="0" w:beforeAutospacing="0"/>
        <w:jc w:val="both"/>
        <w:rPr>
          <w:rStyle w:val="Lienhypertexte"/>
          <w:color w:val="000000" w:themeColor="text1"/>
          <w:sz w:val="26"/>
          <w:szCs w:val="26"/>
          <w:u w:val="none"/>
        </w:rPr>
      </w:pPr>
    </w:p>
    <w:p w14:paraId="3251CFE2" w14:textId="77777777" w:rsidR="00777369" w:rsidRPr="00C61721" w:rsidRDefault="00777369" w:rsidP="00C61721">
      <w:pPr>
        <w:pStyle w:val="NormalWeb"/>
        <w:shd w:val="clear" w:color="auto" w:fill="FFFFFF"/>
        <w:spacing w:before="0" w:beforeAutospacing="0"/>
        <w:jc w:val="both"/>
        <w:rPr>
          <w:rStyle w:val="Lienhypertexte"/>
          <w:color w:val="000000" w:themeColor="text1"/>
          <w:sz w:val="26"/>
          <w:szCs w:val="26"/>
          <w:u w:val="none"/>
        </w:rPr>
      </w:pPr>
    </w:p>
    <w:p w14:paraId="07A0E64C" w14:textId="77777777" w:rsidR="0067139C" w:rsidRPr="00C61721" w:rsidRDefault="0067139C" w:rsidP="00C61721">
      <w:pPr>
        <w:pStyle w:val="NormalWeb"/>
        <w:shd w:val="clear" w:color="auto" w:fill="FFFFFF"/>
        <w:spacing w:before="0" w:beforeAutospacing="0"/>
        <w:jc w:val="both"/>
        <w:rPr>
          <w:rStyle w:val="Lienhypertexte"/>
          <w:color w:val="000000" w:themeColor="text1"/>
          <w:sz w:val="26"/>
          <w:szCs w:val="26"/>
          <w:u w:val="none"/>
        </w:rPr>
      </w:pPr>
    </w:p>
    <w:p w14:paraId="42AFB93E" w14:textId="77777777" w:rsidR="0067139C" w:rsidRPr="00C61721" w:rsidRDefault="0067139C" w:rsidP="00C61721">
      <w:pPr>
        <w:pStyle w:val="NormalWeb"/>
        <w:shd w:val="clear" w:color="auto" w:fill="FFFFFF"/>
        <w:spacing w:before="0" w:beforeAutospacing="0"/>
        <w:jc w:val="both"/>
        <w:rPr>
          <w:rStyle w:val="Lienhypertexte"/>
          <w:color w:val="000000" w:themeColor="text1"/>
          <w:sz w:val="26"/>
          <w:szCs w:val="26"/>
          <w:u w:val="none"/>
        </w:rPr>
      </w:pPr>
    </w:p>
    <w:p w14:paraId="6A624BE0" w14:textId="77777777" w:rsidR="00455FA2" w:rsidRPr="00C61721" w:rsidRDefault="00455FA2" w:rsidP="00C61721">
      <w:pPr>
        <w:pStyle w:val="NormalWeb"/>
        <w:shd w:val="clear" w:color="auto" w:fill="FFFFFF"/>
        <w:spacing w:before="0" w:beforeAutospacing="0"/>
        <w:jc w:val="both"/>
        <w:rPr>
          <w:rStyle w:val="Lienhypertexte"/>
          <w:color w:val="000000" w:themeColor="text1"/>
          <w:sz w:val="26"/>
          <w:szCs w:val="26"/>
          <w:u w:val="none"/>
        </w:rPr>
      </w:pPr>
    </w:p>
    <w:p w14:paraId="5805ADBC" w14:textId="77777777" w:rsidR="000B3512" w:rsidRPr="00C61721" w:rsidRDefault="000B3512" w:rsidP="00C61721">
      <w:pPr>
        <w:jc w:val="both"/>
        <w:rPr>
          <w:rFonts w:ascii="Times New Roman" w:hAnsi="Times New Roman" w:cs="Times New Roman"/>
          <w:color w:val="000000" w:themeColor="text1"/>
          <w:sz w:val="26"/>
          <w:szCs w:val="26"/>
          <w:lang w:val="fr-FR"/>
        </w:rPr>
      </w:pPr>
    </w:p>
    <w:p w14:paraId="6CE6EB92" w14:textId="77777777" w:rsidR="002048C5" w:rsidRPr="00C61721" w:rsidRDefault="002048C5" w:rsidP="00C61721">
      <w:pPr>
        <w:jc w:val="both"/>
        <w:rPr>
          <w:rFonts w:ascii="Times New Roman" w:hAnsi="Times New Roman" w:cs="Times New Roman"/>
          <w:color w:val="000000" w:themeColor="text1"/>
          <w:sz w:val="26"/>
          <w:szCs w:val="26"/>
          <w:lang w:val="fr-FR"/>
        </w:rPr>
      </w:pPr>
    </w:p>
    <w:p w14:paraId="71E83DEA" w14:textId="77777777" w:rsidR="002048C5" w:rsidRPr="00C61721" w:rsidRDefault="002048C5" w:rsidP="00C61721">
      <w:pPr>
        <w:jc w:val="both"/>
        <w:rPr>
          <w:rFonts w:ascii="Times New Roman" w:hAnsi="Times New Roman" w:cs="Times New Roman"/>
          <w:color w:val="000000" w:themeColor="text1"/>
          <w:sz w:val="26"/>
          <w:szCs w:val="26"/>
          <w:lang w:val="fr-FR"/>
        </w:rPr>
      </w:pPr>
    </w:p>
    <w:p w14:paraId="759C4034" w14:textId="77777777" w:rsidR="002048C5" w:rsidRPr="00C61721" w:rsidRDefault="002048C5" w:rsidP="00C61721">
      <w:pPr>
        <w:jc w:val="both"/>
        <w:rPr>
          <w:rFonts w:ascii="Times New Roman" w:hAnsi="Times New Roman" w:cs="Times New Roman"/>
          <w:color w:val="000000" w:themeColor="text1"/>
          <w:sz w:val="26"/>
          <w:szCs w:val="26"/>
          <w:lang w:val="fr-FR"/>
        </w:rPr>
      </w:pPr>
    </w:p>
    <w:p w14:paraId="0657F106" w14:textId="77777777" w:rsidR="002048C5" w:rsidRPr="00C61721" w:rsidRDefault="002048C5" w:rsidP="00C61721">
      <w:pPr>
        <w:jc w:val="both"/>
        <w:rPr>
          <w:rFonts w:ascii="Times New Roman" w:hAnsi="Times New Roman" w:cs="Times New Roman"/>
          <w:color w:val="000000" w:themeColor="text1"/>
          <w:sz w:val="26"/>
          <w:szCs w:val="26"/>
          <w:lang w:val="fr-FR"/>
        </w:rPr>
      </w:pPr>
    </w:p>
    <w:p w14:paraId="76C61678" w14:textId="77777777" w:rsidR="006612AC" w:rsidRPr="00C61721" w:rsidRDefault="003216AD"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688960" behindDoc="0" locked="0" layoutInCell="1" allowOverlap="1" wp14:anchorId="6309C456" wp14:editId="3EAA7995">
                <wp:simplePos x="0" y="0"/>
                <wp:positionH relativeFrom="column">
                  <wp:posOffset>-233045</wp:posOffset>
                </wp:positionH>
                <wp:positionV relativeFrom="paragraph">
                  <wp:posOffset>1790065</wp:posOffset>
                </wp:positionV>
                <wp:extent cx="6457950" cy="647700"/>
                <wp:effectExtent l="0" t="0" r="19050" b="19050"/>
                <wp:wrapNone/>
                <wp:docPr id="803857299" name="Rectangle : coins arrondis 8"/>
                <wp:cNvGraphicFramePr/>
                <a:graphic xmlns:a="http://schemas.openxmlformats.org/drawingml/2006/main">
                  <a:graphicData uri="http://schemas.microsoft.com/office/word/2010/wordprocessingShape">
                    <wps:wsp>
                      <wps:cNvSpPr/>
                      <wps:spPr>
                        <a:xfrm>
                          <a:off x="0" y="0"/>
                          <a:ext cx="6457950" cy="647700"/>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FD6900" w14:textId="77777777" w:rsidR="00A15C0B" w:rsidRPr="00855E6C" w:rsidRDefault="00855E6C" w:rsidP="00A15C0B">
                            <w:pPr>
                              <w:jc w:val="center"/>
                              <w:rPr>
                                <w:rStyle w:val="Lienhypertexte"/>
                                <w:rFonts w:ascii="Times New Roman" w:eastAsia="Times New Roman" w:hAnsi="Times New Roman" w:cs="Times New Roman"/>
                                <w:color w:val="000000" w:themeColor="text1"/>
                                <w:sz w:val="26"/>
                                <w:szCs w:val="26"/>
                                <w:u w:val="none"/>
                                <w:lang w:val="fr-GN" w:eastAsia="fr-GN"/>
                              </w:rPr>
                            </w:pPr>
                            <w:r w:rsidRPr="00855E6C">
                              <w:rPr>
                                <w:rStyle w:val="Lienhypertexte"/>
                                <w:rFonts w:ascii="Times New Roman" w:eastAsia="Times New Roman" w:hAnsi="Times New Roman" w:cs="Times New Roman"/>
                                <w:color w:val="000000" w:themeColor="text1"/>
                                <w:sz w:val="26"/>
                                <w:szCs w:val="26"/>
                                <w:u w:val="none"/>
                                <w:lang w:val="fr-GN" w:eastAsia="fr-GN"/>
                              </w:rPr>
                              <w:t>I</w:t>
                            </w:r>
                            <w:r w:rsidR="00A15C0B" w:rsidRPr="00855E6C">
                              <w:rPr>
                                <w:rStyle w:val="Lienhypertexte"/>
                                <w:rFonts w:ascii="Times New Roman" w:eastAsia="Times New Roman" w:hAnsi="Times New Roman" w:cs="Times New Roman"/>
                                <w:color w:val="000000" w:themeColor="text1"/>
                                <w:sz w:val="26"/>
                                <w:szCs w:val="26"/>
                                <w:u w:val="none"/>
                                <w:lang w:val="fr-GN" w:eastAsia="fr-GN"/>
                              </w:rPr>
                              <w:t xml:space="preserve">l faut retenir que nous partons toujours d’un fichier </w:t>
                            </w:r>
                            <w:r w:rsidRPr="00855E6C">
                              <w:rPr>
                                <w:rStyle w:val="Lienhypertexte"/>
                                <w:rFonts w:ascii="Times New Roman" w:eastAsia="Times New Roman" w:hAnsi="Times New Roman" w:cs="Times New Roman"/>
                                <w:color w:val="000000" w:themeColor="text1"/>
                                <w:sz w:val="26"/>
                                <w:szCs w:val="26"/>
                                <w:u w:val="none"/>
                                <w:lang w:val="fr-GN" w:eastAsia="fr-GN"/>
                              </w:rPr>
                              <w:t>pour créer une image et de l’image pour faire tourner le conteneur.</w:t>
                            </w:r>
                          </w:p>
                          <w:p w14:paraId="40B1E297" w14:textId="77777777" w:rsidR="00A15C0B" w:rsidRPr="00A15C0B" w:rsidRDefault="00A15C0B" w:rsidP="00A15C0B">
                            <w:pPr>
                              <w:jc w:val="center"/>
                              <w:rPr>
                                <w:color w:val="000000" w:themeColor="text1"/>
                              </w:rPr>
                            </w:pPr>
                            <w:r>
                              <w:rPr>
                                <w:color w:val="000000" w:themeColor="text1"/>
                              </w:rPr>
                              <w:t>Un fichier docker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09C456" id="Rectangle : coins arrondis 8" o:spid="_x0000_s1034" style="position:absolute;left:0;text-align:left;margin-left:-18.35pt;margin-top:140.95pt;width:508.5pt;height:5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" fillcolor="white [3212]" strokecolor="white [3212]" strokeweight="1pt">
                <v:stroke joinstyle="miter"/>
                <v:textbox>
                  <w:txbxContent>
                    <w:p w14:paraId="1CFD6900" w14:textId="77777777" w:rsidR="00A15C0B" w:rsidRPr="00855E6C" w:rsidRDefault="00855E6C" w:rsidP="00A15C0B">
                      <w:pPr>
                        <w:jc w:val="center"/>
                        <w:rPr>
                          <w:rStyle w:val="Lienhypertexte"/>
                          <w:rFonts w:ascii="Times New Roman" w:eastAsia="Times New Roman" w:hAnsi="Times New Roman" w:cs="Times New Roman"/>
                          <w:color w:val="000000" w:themeColor="text1"/>
                          <w:sz w:val="26"/>
                          <w:szCs w:val="26"/>
                          <w:u w:val="none"/>
                          <w:lang w:val="fr-GN" w:eastAsia="fr-GN"/>
                        </w:rPr>
                      </w:pPr>
                      <w:r w:rsidRPr="00855E6C">
                        <w:rPr>
                          <w:rStyle w:val="Lienhypertexte"/>
                          <w:rFonts w:ascii="Times New Roman" w:eastAsia="Times New Roman" w:hAnsi="Times New Roman" w:cs="Times New Roman"/>
                          <w:color w:val="000000" w:themeColor="text1"/>
                          <w:sz w:val="26"/>
                          <w:szCs w:val="26"/>
                          <w:u w:val="none"/>
                          <w:lang w:val="fr-GN" w:eastAsia="fr-GN"/>
                        </w:rPr>
                        <w:t>I</w:t>
                      </w:r>
                      <w:r w:rsidR="00A15C0B" w:rsidRPr="00855E6C">
                        <w:rPr>
                          <w:rStyle w:val="Lienhypertexte"/>
                          <w:rFonts w:ascii="Times New Roman" w:eastAsia="Times New Roman" w:hAnsi="Times New Roman" w:cs="Times New Roman"/>
                          <w:color w:val="000000" w:themeColor="text1"/>
                          <w:sz w:val="26"/>
                          <w:szCs w:val="26"/>
                          <w:u w:val="none"/>
                          <w:lang w:val="fr-GN" w:eastAsia="fr-GN"/>
                        </w:rPr>
                        <w:t xml:space="preserve">l faut retenir que nous partons toujours d’un fichier </w:t>
                      </w:r>
                      <w:r w:rsidRPr="00855E6C">
                        <w:rPr>
                          <w:rStyle w:val="Lienhypertexte"/>
                          <w:rFonts w:ascii="Times New Roman" w:eastAsia="Times New Roman" w:hAnsi="Times New Roman" w:cs="Times New Roman"/>
                          <w:color w:val="000000" w:themeColor="text1"/>
                          <w:sz w:val="26"/>
                          <w:szCs w:val="26"/>
                          <w:u w:val="none"/>
                          <w:lang w:val="fr-GN" w:eastAsia="fr-GN"/>
                        </w:rPr>
                        <w:t>pour créer une image et de l’image pour faire tourner le conteneur.</w:t>
                      </w:r>
                    </w:p>
                    <w:p w14:paraId="40B1E297" w14:textId="77777777" w:rsidR="00A15C0B" w:rsidRPr="00A15C0B" w:rsidRDefault="00A15C0B" w:rsidP="00A15C0B">
                      <w:pPr>
                        <w:jc w:val="center"/>
                        <w:rPr>
                          <w:color w:val="000000" w:themeColor="text1"/>
                        </w:rPr>
                      </w:pPr>
                      <w:r>
                        <w:rPr>
                          <w:color w:val="000000" w:themeColor="text1"/>
                        </w:rPr>
                        <w:t>Un fichier docker</w:t>
                      </w:r>
                    </w:p>
                  </w:txbxContent>
                </v:textbox>
              </v:roundrect>
            </w:pict>
          </mc:Fallback>
        </mc:AlternateContent>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r w:rsidR="00464631" w:rsidRPr="00C61721">
        <w:rPr>
          <w:rFonts w:ascii="Times New Roman" w:hAnsi="Times New Roman" w:cs="Times New Roman"/>
          <w:color w:val="000000" w:themeColor="text1"/>
          <w:sz w:val="26"/>
          <w:szCs w:val="26"/>
          <w:lang w:val="fr-FR"/>
        </w:rPr>
        <w:tab/>
      </w:r>
    </w:p>
    <w:p w14:paraId="2858E8A4" w14:textId="77777777" w:rsidR="00DB5A0B" w:rsidRPr="00C61721" w:rsidRDefault="00DB5A0B" w:rsidP="00C61721">
      <w:pPr>
        <w:jc w:val="both"/>
        <w:rPr>
          <w:rFonts w:ascii="Times New Roman" w:hAnsi="Times New Roman" w:cs="Times New Roman"/>
          <w:color w:val="000000" w:themeColor="text1"/>
          <w:sz w:val="26"/>
          <w:szCs w:val="26"/>
          <w:lang w:val="fr-FR"/>
        </w:rPr>
      </w:pPr>
    </w:p>
    <w:p w14:paraId="75E1968B" w14:textId="77777777" w:rsidR="00DB5A0B" w:rsidRPr="00C61721" w:rsidRDefault="003216AD"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687936" behindDoc="0" locked="0" layoutInCell="1" allowOverlap="1" wp14:anchorId="08BE01DE" wp14:editId="4B5CFF19">
                <wp:simplePos x="0" y="0"/>
                <wp:positionH relativeFrom="column">
                  <wp:posOffset>-509270</wp:posOffset>
                </wp:positionH>
                <wp:positionV relativeFrom="paragraph">
                  <wp:posOffset>349250</wp:posOffset>
                </wp:positionV>
                <wp:extent cx="7038975" cy="2381250"/>
                <wp:effectExtent l="0" t="0" r="28575" b="19050"/>
                <wp:wrapNone/>
                <wp:docPr id="2146810388" name="Rectangle : coins arrondis 6"/>
                <wp:cNvGraphicFramePr/>
                <a:graphic xmlns:a="http://schemas.openxmlformats.org/drawingml/2006/main">
                  <a:graphicData uri="http://schemas.microsoft.com/office/word/2010/wordprocessingShape">
                    <wps:wsp>
                      <wps:cNvSpPr/>
                      <wps:spPr>
                        <a:xfrm>
                          <a:off x="0" y="0"/>
                          <a:ext cx="7038975" cy="2381250"/>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716DE6" w14:textId="77777777" w:rsidR="00A15C0B" w:rsidRDefault="00A15C0B" w:rsidP="00A15C0B">
                            <w:pPr>
                              <w:pStyle w:val="NormalWeb"/>
                            </w:pPr>
                            <w:r>
                              <w:rPr>
                                <w:noProof/>
                                <w:lang w:val="fr-FR" w:eastAsia="fr-FR"/>
                              </w:rPr>
                              <w:drawing>
                                <wp:inline distT="0" distB="0" distL="0" distR="0" wp14:anchorId="5946E2CD" wp14:editId="714C5F10">
                                  <wp:extent cx="6448425" cy="2057400"/>
                                  <wp:effectExtent l="0" t="0" r="9525" b="0"/>
                                  <wp:docPr id="58450782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48425" cy="2057400"/>
                                          </a:xfrm>
                                          <a:prstGeom prst="rect">
                                            <a:avLst/>
                                          </a:prstGeom>
                                          <a:noFill/>
                                          <a:ln>
                                            <a:noFill/>
                                          </a:ln>
                                        </pic:spPr>
                                      </pic:pic>
                                    </a:graphicData>
                                  </a:graphic>
                                </wp:inline>
                              </w:drawing>
                            </w:r>
                          </w:p>
                          <w:p w14:paraId="6C92115B" w14:textId="77777777" w:rsidR="00A15C0B" w:rsidRDefault="00A15C0B" w:rsidP="00A15C0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E01DE" id="Rectangle : coins arrondis 6" o:spid="_x0000_s1035" style="position:absolute;left:0;text-align:left;margin-left:-40.1pt;margin-top:27.5pt;width:554.25pt;height:18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" fillcolor="white [3212]" strokecolor="white [3212]" strokeweight="1pt">
                <v:stroke joinstyle="miter"/>
                <v:textbox>
                  <w:txbxContent>
                    <w:p w14:paraId="7A716DE6" w14:textId="77777777" w:rsidR="00A15C0B" w:rsidRDefault="00A15C0B" w:rsidP="00A15C0B">
                      <w:pPr>
                        <w:pStyle w:val="NormalWeb"/>
                      </w:pPr>
                      <w:r>
                        <w:rPr>
                          <w:noProof/>
                          <w:lang w:val="fr-FR" w:eastAsia="fr-FR"/>
                        </w:rPr>
                        <w:drawing>
                          <wp:inline distT="0" distB="0" distL="0" distR="0" wp14:anchorId="5946E2CD" wp14:editId="714C5F10">
                            <wp:extent cx="6448425" cy="2057400"/>
                            <wp:effectExtent l="0" t="0" r="9525" b="0"/>
                            <wp:docPr id="58450782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48425" cy="2057400"/>
                                    </a:xfrm>
                                    <a:prstGeom prst="rect">
                                      <a:avLst/>
                                    </a:prstGeom>
                                    <a:noFill/>
                                    <a:ln>
                                      <a:noFill/>
                                    </a:ln>
                                  </pic:spPr>
                                </pic:pic>
                              </a:graphicData>
                            </a:graphic>
                          </wp:inline>
                        </w:drawing>
                      </w:r>
                    </w:p>
                    <w:p w14:paraId="6C92115B" w14:textId="77777777" w:rsidR="00A15C0B" w:rsidRDefault="00A15C0B" w:rsidP="00A15C0B">
                      <w:pPr>
                        <w:jc w:val="center"/>
                      </w:pPr>
                    </w:p>
                  </w:txbxContent>
                </v:textbox>
              </v:roundrect>
            </w:pict>
          </mc:Fallback>
        </mc:AlternateContent>
      </w:r>
    </w:p>
    <w:p w14:paraId="6A5950D3" w14:textId="77777777" w:rsidR="00777369" w:rsidRPr="00C61721" w:rsidRDefault="00777369" w:rsidP="00C61721">
      <w:pPr>
        <w:pStyle w:val="NormalWeb"/>
        <w:shd w:val="clear" w:color="auto" w:fill="FFFFFF"/>
        <w:spacing w:before="0" w:beforeAutospacing="0"/>
        <w:jc w:val="both"/>
        <w:rPr>
          <w:rStyle w:val="Lienhypertexte"/>
          <w:color w:val="000000" w:themeColor="text1"/>
          <w:sz w:val="26"/>
          <w:szCs w:val="26"/>
          <w:u w:val="none"/>
        </w:rPr>
      </w:pPr>
    </w:p>
    <w:p w14:paraId="7F7E9214" w14:textId="77777777" w:rsidR="006A0E36" w:rsidRPr="00C61721" w:rsidRDefault="006A0E36" w:rsidP="00C61721">
      <w:pPr>
        <w:pStyle w:val="NormalWeb"/>
        <w:shd w:val="clear" w:color="auto" w:fill="FFFFFF"/>
        <w:spacing w:before="0" w:beforeAutospacing="0"/>
        <w:jc w:val="both"/>
        <w:rPr>
          <w:rStyle w:val="Lienhypertexte"/>
          <w:color w:val="000000" w:themeColor="text1"/>
          <w:sz w:val="26"/>
          <w:szCs w:val="26"/>
          <w:u w:val="none"/>
        </w:rPr>
      </w:pPr>
    </w:p>
    <w:p w14:paraId="35B70AE4" w14:textId="77777777" w:rsidR="006A0E36" w:rsidRPr="00C61721" w:rsidRDefault="006A0E36" w:rsidP="00C61721">
      <w:pPr>
        <w:pStyle w:val="NormalWeb"/>
        <w:shd w:val="clear" w:color="auto" w:fill="FFFFFF"/>
        <w:spacing w:before="0" w:beforeAutospacing="0"/>
        <w:jc w:val="both"/>
        <w:rPr>
          <w:rStyle w:val="Lienhypertexte"/>
          <w:color w:val="000000" w:themeColor="text1"/>
          <w:sz w:val="26"/>
          <w:szCs w:val="26"/>
          <w:u w:val="none"/>
        </w:rPr>
      </w:pPr>
    </w:p>
    <w:p w14:paraId="4A29AFF5" w14:textId="77777777" w:rsidR="006A0E36" w:rsidRPr="00C61721" w:rsidRDefault="006A0E36" w:rsidP="00C61721">
      <w:pPr>
        <w:pStyle w:val="NormalWeb"/>
        <w:shd w:val="clear" w:color="auto" w:fill="FFFFFF"/>
        <w:spacing w:before="0" w:beforeAutospacing="0"/>
        <w:jc w:val="both"/>
        <w:rPr>
          <w:rStyle w:val="Lienhypertexte"/>
          <w:color w:val="000000" w:themeColor="text1"/>
          <w:sz w:val="26"/>
          <w:szCs w:val="26"/>
          <w:u w:val="none"/>
        </w:rPr>
      </w:pPr>
    </w:p>
    <w:p w14:paraId="3C502FC2" w14:textId="77777777" w:rsidR="003216AD" w:rsidRPr="00C61721" w:rsidRDefault="003216AD" w:rsidP="00C61721">
      <w:pPr>
        <w:pStyle w:val="NormalWeb"/>
        <w:shd w:val="clear" w:color="auto" w:fill="FFFFFF"/>
        <w:spacing w:before="0" w:beforeAutospacing="0"/>
        <w:jc w:val="both"/>
        <w:rPr>
          <w:rStyle w:val="Lienhypertexte"/>
          <w:b/>
          <w:bCs/>
          <w:color w:val="000000" w:themeColor="text1"/>
          <w:sz w:val="28"/>
          <w:szCs w:val="28"/>
          <w:u w:val="none"/>
        </w:rPr>
      </w:pPr>
    </w:p>
    <w:p w14:paraId="6B44F293" w14:textId="77777777" w:rsidR="00777369" w:rsidRPr="00C61721" w:rsidRDefault="00777369" w:rsidP="00C61721">
      <w:pPr>
        <w:pStyle w:val="NormalWeb"/>
        <w:shd w:val="clear" w:color="auto" w:fill="FFFFFF"/>
        <w:spacing w:before="0" w:beforeAutospacing="0"/>
        <w:jc w:val="both"/>
        <w:rPr>
          <w:rStyle w:val="Lienhypertexte"/>
          <w:b/>
          <w:bCs/>
          <w:color w:val="000000" w:themeColor="text1"/>
          <w:sz w:val="28"/>
          <w:szCs w:val="28"/>
          <w:u w:val="none"/>
        </w:rPr>
      </w:pPr>
      <w:r w:rsidRPr="00C61721">
        <w:rPr>
          <w:rStyle w:val="Lienhypertexte"/>
          <w:b/>
          <w:bCs/>
          <w:color w:val="000000" w:themeColor="text1"/>
          <w:sz w:val="28"/>
          <w:szCs w:val="28"/>
          <w:u w:val="none"/>
        </w:rPr>
        <w:lastRenderedPageBreak/>
        <w:t xml:space="preserve">Le proxy apache2 :  </w:t>
      </w:r>
    </w:p>
    <w:p w14:paraId="4F1AEE15" w14:textId="77777777" w:rsidR="00E15908" w:rsidRPr="00C61721" w:rsidRDefault="002A63C4" w:rsidP="00C61721">
      <w:pPr>
        <w:pStyle w:val="NormalWeb"/>
        <w:shd w:val="clear" w:color="auto" w:fill="FFFFFF"/>
        <w:spacing w:before="0" w:beforeAutospacing="0"/>
        <w:jc w:val="both"/>
        <w:rPr>
          <w:rStyle w:val="Lienhypertexte"/>
          <w:color w:val="000000" w:themeColor="text1"/>
          <w:sz w:val="28"/>
          <w:szCs w:val="28"/>
          <w:u w:val="none"/>
        </w:rPr>
      </w:pPr>
      <w:r w:rsidRPr="00C61721">
        <w:rPr>
          <w:rStyle w:val="Lienhypertexte"/>
          <w:noProof/>
          <w:color w:val="000000" w:themeColor="text1"/>
          <w:sz w:val="28"/>
          <w:szCs w:val="28"/>
          <w:u w:val="none"/>
          <w:lang w:val="fr-FR" w:eastAsia="fr-FR"/>
        </w:rPr>
        <mc:AlternateContent>
          <mc:Choice Requires="wps">
            <w:drawing>
              <wp:anchor distT="0" distB="0" distL="114300" distR="114300" simplePos="0" relativeHeight="251666432" behindDoc="1" locked="0" layoutInCell="1" allowOverlap="1" wp14:anchorId="7C5A6754" wp14:editId="4A136110">
                <wp:simplePos x="0" y="0"/>
                <wp:positionH relativeFrom="column">
                  <wp:posOffset>-185420</wp:posOffset>
                </wp:positionH>
                <wp:positionV relativeFrom="paragraph">
                  <wp:posOffset>1300480</wp:posOffset>
                </wp:positionV>
                <wp:extent cx="5972175" cy="2914650"/>
                <wp:effectExtent l="0" t="0" r="28575" b="19050"/>
                <wp:wrapNone/>
                <wp:docPr id="1511434041" name="Rectangle : coins arrondis 1"/>
                <wp:cNvGraphicFramePr/>
                <a:graphic xmlns:a="http://schemas.openxmlformats.org/drawingml/2006/main">
                  <a:graphicData uri="http://schemas.microsoft.com/office/word/2010/wordprocessingShape">
                    <wps:wsp>
                      <wps:cNvSpPr/>
                      <wps:spPr>
                        <a:xfrm>
                          <a:off x="0" y="0"/>
                          <a:ext cx="5972175" cy="2914650"/>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46B6B1" w14:textId="77777777" w:rsidR="002048C5" w:rsidRDefault="002048C5" w:rsidP="002048C5">
                            <w:pPr>
                              <w:pStyle w:val="NormalWeb"/>
                            </w:pPr>
                            <w:r>
                              <w:rPr>
                                <w:noProof/>
                                <w:lang w:val="fr-FR" w:eastAsia="fr-FR"/>
                              </w:rPr>
                              <w:drawing>
                                <wp:inline distT="0" distB="0" distL="0" distR="0" wp14:anchorId="0F77AC04" wp14:editId="75085A66">
                                  <wp:extent cx="5886450" cy="2705100"/>
                                  <wp:effectExtent l="0" t="0" r="0" b="0"/>
                                  <wp:docPr id="14284315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86450" cy="2705100"/>
                                          </a:xfrm>
                                          <a:prstGeom prst="rect">
                                            <a:avLst/>
                                          </a:prstGeom>
                                          <a:noFill/>
                                          <a:ln>
                                            <a:noFill/>
                                          </a:ln>
                                        </pic:spPr>
                                      </pic:pic>
                                    </a:graphicData>
                                  </a:graphic>
                                </wp:inline>
                              </w:drawing>
                            </w:r>
                          </w:p>
                          <w:p w14:paraId="52DB7D51" w14:textId="77777777" w:rsidR="002048C5" w:rsidRDefault="002048C5" w:rsidP="002048C5">
                            <w:pPr>
                              <w:pStyle w:val="NormalWeb"/>
                            </w:pPr>
                            <w:r>
                              <w:rPr>
                                <w:noProof/>
                                <w:lang w:val="fr-FR" w:eastAsia="fr-FR"/>
                              </w:rPr>
                              <w:drawing>
                                <wp:inline distT="0" distB="0" distL="0" distR="0" wp14:anchorId="7D0ECB40" wp14:editId="205506D8">
                                  <wp:extent cx="5048885" cy="3299460"/>
                                  <wp:effectExtent l="0" t="0" r="0" b="0"/>
                                  <wp:docPr id="20246534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8885" cy="3299460"/>
                                          </a:xfrm>
                                          <a:prstGeom prst="rect">
                                            <a:avLst/>
                                          </a:prstGeom>
                                          <a:noFill/>
                                          <a:ln>
                                            <a:noFill/>
                                          </a:ln>
                                        </pic:spPr>
                                      </pic:pic>
                                    </a:graphicData>
                                  </a:graphic>
                                </wp:inline>
                              </w:drawing>
                            </w:r>
                          </w:p>
                          <w:p w14:paraId="49635E2C" w14:textId="77777777" w:rsidR="002048C5" w:rsidRDefault="002048C5" w:rsidP="002048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5A6754" id="_x0000_s1036" style="position:absolute;left:0;text-align:left;margin-left:-14.6pt;margin-top:102.4pt;width:470.25pt;height:229.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" fillcolor="white [3212]" strokecolor="white [3212]" strokeweight="1pt">
                <v:stroke joinstyle="miter"/>
                <v:textbox>
                  <w:txbxContent>
                    <w:p w14:paraId="2B46B6B1" w14:textId="77777777" w:rsidR="002048C5" w:rsidRDefault="002048C5" w:rsidP="002048C5">
                      <w:pPr>
                        <w:pStyle w:val="NormalWeb"/>
                      </w:pPr>
                      <w:r>
                        <w:rPr>
                          <w:noProof/>
                          <w:lang w:val="fr-FR" w:eastAsia="fr-FR"/>
                        </w:rPr>
                        <w:drawing>
                          <wp:inline distT="0" distB="0" distL="0" distR="0" wp14:anchorId="0F77AC04" wp14:editId="75085A66">
                            <wp:extent cx="5886450" cy="2705100"/>
                            <wp:effectExtent l="0" t="0" r="0" b="0"/>
                            <wp:docPr id="14284315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86450" cy="2705100"/>
                                    </a:xfrm>
                                    <a:prstGeom prst="rect">
                                      <a:avLst/>
                                    </a:prstGeom>
                                    <a:noFill/>
                                    <a:ln>
                                      <a:noFill/>
                                    </a:ln>
                                  </pic:spPr>
                                </pic:pic>
                              </a:graphicData>
                            </a:graphic>
                          </wp:inline>
                        </w:drawing>
                      </w:r>
                    </w:p>
                    <w:p w14:paraId="52DB7D51" w14:textId="77777777" w:rsidR="002048C5" w:rsidRDefault="002048C5" w:rsidP="002048C5">
                      <w:pPr>
                        <w:pStyle w:val="NormalWeb"/>
                      </w:pPr>
                      <w:r>
                        <w:rPr>
                          <w:noProof/>
                          <w:lang w:val="fr-FR" w:eastAsia="fr-FR"/>
                        </w:rPr>
                        <w:drawing>
                          <wp:inline distT="0" distB="0" distL="0" distR="0" wp14:anchorId="7D0ECB40" wp14:editId="205506D8">
                            <wp:extent cx="5048885" cy="3299460"/>
                            <wp:effectExtent l="0" t="0" r="0" b="0"/>
                            <wp:docPr id="20246534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8885" cy="3299460"/>
                                    </a:xfrm>
                                    <a:prstGeom prst="rect">
                                      <a:avLst/>
                                    </a:prstGeom>
                                    <a:noFill/>
                                    <a:ln>
                                      <a:noFill/>
                                    </a:ln>
                                  </pic:spPr>
                                </pic:pic>
                              </a:graphicData>
                            </a:graphic>
                          </wp:inline>
                        </w:drawing>
                      </w:r>
                    </w:p>
                    <w:p w14:paraId="49635E2C" w14:textId="77777777" w:rsidR="002048C5" w:rsidRDefault="002048C5" w:rsidP="002048C5">
                      <w:pPr>
                        <w:jc w:val="center"/>
                      </w:pPr>
                    </w:p>
                  </w:txbxContent>
                </v:textbox>
              </v:roundrect>
            </w:pict>
          </mc:Fallback>
        </mc:AlternateContent>
      </w:r>
      <w:r w:rsidR="0064455C" w:rsidRPr="00C61721">
        <w:rPr>
          <w:rStyle w:val="Lienhypertexte"/>
          <w:color w:val="000000" w:themeColor="text1"/>
          <w:sz w:val="28"/>
          <w:szCs w:val="28"/>
          <w:u w:val="none"/>
        </w:rPr>
        <w:t>La première étape consiste</w:t>
      </w:r>
      <w:r w:rsidR="00C71BF7" w:rsidRPr="00C61721">
        <w:rPr>
          <w:rStyle w:val="Lienhypertexte"/>
          <w:color w:val="000000" w:themeColor="text1"/>
          <w:u w:val="none"/>
        </w:rPr>
        <w:t xml:space="preserve"> la </w:t>
      </w:r>
      <w:r w:rsidR="00C71BF7" w:rsidRPr="00C61721">
        <w:rPr>
          <w:rStyle w:val="Lienhypertexte"/>
          <w:color w:val="000000" w:themeColor="text1"/>
          <w:sz w:val="28"/>
          <w:szCs w:val="28"/>
          <w:u w:val="none"/>
        </w:rPr>
        <w:t>construction</w:t>
      </w:r>
      <w:r w:rsidR="00E15908" w:rsidRPr="00C61721">
        <w:rPr>
          <w:rStyle w:val="Lienhypertexte"/>
          <w:color w:val="000000" w:themeColor="text1"/>
          <w:sz w:val="28"/>
          <w:szCs w:val="28"/>
          <w:u w:val="none"/>
        </w:rPr>
        <w:t xml:space="preserve"> de l’image </w:t>
      </w:r>
      <w:r w:rsidR="00C71BF7" w:rsidRPr="00C61721">
        <w:rPr>
          <w:rStyle w:val="Lienhypertexte"/>
          <w:color w:val="000000" w:themeColor="text1"/>
          <w:sz w:val="28"/>
          <w:szCs w:val="28"/>
          <w:u w:val="none"/>
        </w:rPr>
        <w:t>proxy</w:t>
      </w:r>
      <w:r w:rsidR="0064455C" w:rsidRPr="00C61721">
        <w:rPr>
          <w:rStyle w:val="Lienhypertexte"/>
          <w:color w:val="000000" w:themeColor="text1"/>
          <w:sz w:val="28"/>
          <w:szCs w:val="28"/>
          <w:u w:val="none"/>
        </w:rPr>
        <w:t>,</w:t>
      </w:r>
      <w:r w:rsidR="00C71BF7" w:rsidRPr="00C61721">
        <w:rPr>
          <w:rStyle w:val="Lienhypertexte"/>
          <w:color w:val="000000" w:themeColor="text1"/>
          <w:sz w:val="28"/>
          <w:szCs w:val="28"/>
          <w:u w:val="none"/>
        </w:rPr>
        <w:t xml:space="preserve"> </w:t>
      </w:r>
      <w:r w:rsidR="0064455C" w:rsidRPr="00C61721">
        <w:rPr>
          <w:rStyle w:val="Lienhypertexte"/>
          <w:color w:val="000000" w:themeColor="text1"/>
          <w:sz w:val="28"/>
          <w:szCs w:val="28"/>
          <w:u w:val="none"/>
        </w:rPr>
        <w:t xml:space="preserve">tout en </w:t>
      </w:r>
      <w:r w:rsidR="00C71BF7" w:rsidRPr="00C61721">
        <w:rPr>
          <w:rStyle w:val="Lienhypertexte"/>
          <w:color w:val="000000" w:themeColor="text1"/>
          <w:sz w:val="28"/>
          <w:szCs w:val="28"/>
          <w:u w:val="none"/>
        </w:rPr>
        <w:t>procéd</w:t>
      </w:r>
      <w:r w:rsidR="0064455C" w:rsidRPr="00C61721">
        <w:rPr>
          <w:rStyle w:val="Lienhypertexte"/>
          <w:color w:val="000000" w:themeColor="text1"/>
          <w:sz w:val="28"/>
          <w:szCs w:val="28"/>
          <w:u w:val="none"/>
        </w:rPr>
        <w:t>ant</w:t>
      </w:r>
      <w:r w:rsidR="00C71BF7" w:rsidRPr="00C61721">
        <w:rPr>
          <w:rStyle w:val="Lienhypertexte"/>
          <w:color w:val="000000" w:themeColor="text1"/>
          <w:sz w:val="28"/>
          <w:szCs w:val="28"/>
          <w:u w:val="none"/>
        </w:rPr>
        <w:t xml:space="preserve"> comme suit dans le terminal en tapant la commande</w:t>
      </w:r>
      <w:r w:rsidR="00E15908" w:rsidRPr="00C61721">
        <w:rPr>
          <w:rStyle w:val="Lienhypertexte"/>
          <w:color w:val="000000" w:themeColor="text1"/>
          <w:sz w:val="28"/>
          <w:szCs w:val="28"/>
          <w:u w:val="none"/>
        </w:rPr>
        <w:t xml:space="preserve"> docker build</w:t>
      </w:r>
      <w:r w:rsidR="00DC06A4" w:rsidRPr="00C61721">
        <w:rPr>
          <w:rStyle w:val="Lienhypertexte"/>
          <w:color w:val="000000" w:themeColor="text1"/>
          <w:sz w:val="28"/>
          <w:szCs w:val="28"/>
          <w:u w:val="none"/>
        </w:rPr>
        <w:t xml:space="preserve"> -</w:t>
      </w:r>
      <w:r w:rsidR="00A738E8" w:rsidRPr="00C61721">
        <w:rPr>
          <w:rStyle w:val="Lienhypertexte"/>
          <w:color w:val="000000" w:themeColor="text1"/>
          <w:sz w:val="28"/>
          <w:szCs w:val="28"/>
          <w:u w:val="none"/>
        </w:rPr>
        <w:t>t suivi</w:t>
      </w:r>
      <w:r w:rsidR="00DC06A4" w:rsidRPr="00C61721">
        <w:rPr>
          <w:rStyle w:val="Lienhypertexte"/>
          <w:color w:val="000000" w:themeColor="text1"/>
          <w:sz w:val="28"/>
          <w:szCs w:val="28"/>
          <w:u w:val="none"/>
        </w:rPr>
        <w:t xml:space="preserve"> de l’identifiant docker hub</w:t>
      </w:r>
      <w:r w:rsidR="00A738E8" w:rsidRPr="00C61721">
        <w:rPr>
          <w:rStyle w:val="Lienhypertexte"/>
          <w:color w:val="000000" w:themeColor="text1"/>
          <w:sz w:val="28"/>
          <w:szCs w:val="28"/>
          <w:u w:val="none"/>
        </w:rPr>
        <w:t>,</w:t>
      </w:r>
      <w:r w:rsidR="00C71BF7" w:rsidRPr="00C61721">
        <w:rPr>
          <w:rStyle w:val="Lienhypertexte"/>
          <w:color w:val="000000" w:themeColor="text1"/>
          <w:sz w:val="28"/>
          <w:szCs w:val="28"/>
          <w:u w:val="none"/>
        </w:rPr>
        <w:t xml:space="preserve"> puis nous l’avons attribué un </w:t>
      </w:r>
      <w:r w:rsidR="00A738E8" w:rsidRPr="00C61721">
        <w:rPr>
          <w:rStyle w:val="Lienhypertexte"/>
          <w:color w:val="000000" w:themeColor="text1"/>
          <w:sz w:val="28"/>
          <w:szCs w:val="28"/>
          <w:u w:val="none"/>
        </w:rPr>
        <w:t xml:space="preserve">nom plus la version souhaitée. </w:t>
      </w:r>
      <w:r w:rsidR="00C71BF7" w:rsidRPr="00C61721">
        <w:rPr>
          <w:rStyle w:val="Lienhypertexte"/>
          <w:color w:val="000000" w:themeColor="text1"/>
          <w:sz w:val="28"/>
          <w:szCs w:val="28"/>
          <w:u w:val="none"/>
        </w:rPr>
        <w:t xml:space="preserve">Ensuite </w:t>
      </w:r>
      <w:r w:rsidR="0064455C" w:rsidRPr="00C61721">
        <w:rPr>
          <w:rStyle w:val="Lienhypertexte"/>
          <w:color w:val="000000" w:themeColor="text1"/>
          <w:sz w:val="28"/>
          <w:szCs w:val="28"/>
          <w:u w:val="none"/>
        </w:rPr>
        <w:t>nous avons</w:t>
      </w:r>
      <w:r w:rsidR="00C71BF7" w:rsidRPr="00C61721">
        <w:rPr>
          <w:rStyle w:val="Lienhypertexte"/>
          <w:color w:val="000000" w:themeColor="text1"/>
          <w:sz w:val="28"/>
          <w:szCs w:val="28"/>
          <w:u w:val="none"/>
        </w:rPr>
        <w:t xml:space="preserve"> </w:t>
      </w:r>
      <w:r w:rsidR="0064455C" w:rsidRPr="00C61721">
        <w:rPr>
          <w:rStyle w:val="Lienhypertexte"/>
          <w:color w:val="000000" w:themeColor="text1"/>
          <w:sz w:val="28"/>
          <w:szCs w:val="28"/>
          <w:u w:val="none"/>
        </w:rPr>
        <w:t>a</w:t>
      </w:r>
      <w:r w:rsidR="00C71BF7" w:rsidRPr="00C61721">
        <w:rPr>
          <w:rStyle w:val="Lienhypertexte"/>
          <w:color w:val="000000" w:themeColor="text1"/>
          <w:sz w:val="28"/>
          <w:szCs w:val="28"/>
          <w:u w:val="none"/>
        </w:rPr>
        <w:t>jouté d</w:t>
      </w:r>
      <w:r w:rsidR="00E15908" w:rsidRPr="00C61721">
        <w:rPr>
          <w:rStyle w:val="Lienhypertexte"/>
          <w:color w:val="000000" w:themeColor="text1"/>
          <w:sz w:val="28"/>
          <w:szCs w:val="28"/>
          <w:u w:val="none"/>
        </w:rPr>
        <w:t>es différent</w:t>
      </w:r>
      <w:r w:rsidR="007D01AA" w:rsidRPr="00C61721">
        <w:rPr>
          <w:rStyle w:val="Lienhypertexte"/>
          <w:color w:val="000000" w:themeColor="text1"/>
          <w:sz w:val="28"/>
          <w:szCs w:val="28"/>
          <w:u w:val="none"/>
        </w:rPr>
        <w:t>s</w:t>
      </w:r>
      <w:r w:rsidR="00E15908" w:rsidRPr="00C61721">
        <w:rPr>
          <w:rStyle w:val="Lienhypertexte"/>
          <w:color w:val="000000" w:themeColor="text1"/>
          <w:sz w:val="28"/>
          <w:szCs w:val="28"/>
          <w:u w:val="none"/>
        </w:rPr>
        <w:t xml:space="preserve"> Labels puis l’activation des modules pour le proxy.</w:t>
      </w:r>
    </w:p>
    <w:p w14:paraId="572C7F0F" w14:textId="77777777" w:rsidR="002048C5" w:rsidRPr="00C61721" w:rsidRDefault="007E23DC"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p>
    <w:p w14:paraId="61133DB6" w14:textId="77777777" w:rsidR="0064455C" w:rsidRPr="00C61721" w:rsidRDefault="001E6980"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p>
    <w:p w14:paraId="3A335219" w14:textId="77777777" w:rsidR="005A0A34" w:rsidRPr="00C61721" w:rsidRDefault="0064455C" w:rsidP="00C61721">
      <w:pPr>
        <w:jc w:val="both"/>
        <w:rPr>
          <w:rFonts w:ascii="Times New Roman" w:hAnsi="Times New Roman" w:cs="Times New Roman"/>
          <w:color w:val="000000" w:themeColor="text1"/>
          <w:sz w:val="28"/>
          <w:szCs w:val="28"/>
          <w:lang w:val="fr-FR"/>
        </w:rPr>
      </w:pPr>
      <w:r w:rsidRPr="00C61721">
        <w:rPr>
          <w:rFonts w:ascii="Times New Roman" w:hAnsi="Times New Roman" w:cs="Times New Roman"/>
          <w:noProof/>
          <w:color w:val="000000" w:themeColor="text1"/>
          <w:sz w:val="28"/>
          <w:szCs w:val="28"/>
          <w:lang w:val="fr-FR" w:eastAsia="fr-FR"/>
        </w:rPr>
        <mc:AlternateContent>
          <mc:Choice Requires="wps">
            <w:drawing>
              <wp:anchor distT="0" distB="0" distL="114300" distR="114300" simplePos="0" relativeHeight="251667456" behindDoc="1" locked="0" layoutInCell="1" allowOverlap="1" wp14:anchorId="333AFEDF" wp14:editId="54CF6C43">
                <wp:simplePos x="0" y="0"/>
                <wp:positionH relativeFrom="column">
                  <wp:posOffset>-185420</wp:posOffset>
                </wp:positionH>
                <wp:positionV relativeFrom="paragraph">
                  <wp:posOffset>795020</wp:posOffset>
                </wp:positionV>
                <wp:extent cx="6219825" cy="3000375"/>
                <wp:effectExtent l="0" t="0" r="28575" b="28575"/>
                <wp:wrapNone/>
                <wp:docPr id="793472925" name="Rectangle 4"/>
                <wp:cNvGraphicFramePr/>
                <a:graphic xmlns:a="http://schemas.openxmlformats.org/drawingml/2006/main">
                  <a:graphicData uri="http://schemas.microsoft.com/office/word/2010/wordprocessingShape">
                    <wps:wsp>
                      <wps:cNvSpPr/>
                      <wps:spPr>
                        <a:xfrm>
                          <a:off x="0" y="0"/>
                          <a:ext cx="6219825" cy="30003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676012" w14:textId="77777777" w:rsidR="00464631" w:rsidRDefault="00CF7907" w:rsidP="00464631">
                            <w:pPr>
                              <w:jc w:val="center"/>
                            </w:pPr>
                            <w:r>
                              <w:rPr>
                                <w:noProof/>
                                <w:lang w:val="fr-FR" w:eastAsia="fr-FR"/>
                              </w:rPr>
                              <w:drawing>
                                <wp:inline distT="0" distB="0" distL="0" distR="0" wp14:anchorId="3B984020" wp14:editId="6A651C29">
                                  <wp:extent cx="5751195" cy="2495550"/>
                                  <wp:effectExtent l="0" t="0" r="1905" b="0"/>
                                  <wp:docPr id="7100868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86870" name=""/>
                                          <pic:cNvPicPr/>
                                        </pic:nvPicPr>
                                        <pic:blipFill>
                                          <a:blip r:embed="rId41"/>
                                          <a:stretch>
                                            <a:fillRect/>
                                          </a:stretch>
                                        </pic:blipFill>
                                        <pic:spPr>
                                          <a:xfrm>
                                            <a:off x="0" y="0"/>
                                            <a:ext cx="5822287" cy="252639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AFEDF" id="Rectangle 4" o:spid="_x0000_s1037" style="position:absolute;left:0;text-align:left;margin-left:-14.6pt;margin-top:62.6pt;width:489.75pt;height:236.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" fillcolor="white [3212]" strokecolor="white [3212]" strokeweight="1pt">
                <v:textbox>
                  <w:txbxContent>
                    <w:p w14:paraId="72676012" w14:textId="77777777" w:rsidR="00464631" w:rsidRDefault="00CF7907" w:rsidP="00464631">
                      <w:pPr>
                        <w:jc w:val="center"/>
                      </w:pPr>
                      <w:r>
                        <w:rPr>
                          <w:noProof/>
                          <w:lang w:val="fr-FR" w:eastAsia="fr-FR"/>
                        </w:rPr>
                        <w:drawing>
                          <wp:inline distT="0" distB="0" distL="0" distR="0" wp14:anchorId="3B984020" wp14:editId="6A651C29">
                            <wp:extent cx="5751195" cy="2495550"/>
                            <wp:effectExtent l="0" t="0" r="1905" b="0"/>
                            <wp:docPr id="7100868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86870" name=""/>
                                    <pic:cNvPicPr/>
                                  </pic:nvPicPr>
                                  <pic:blipFill>
                                    <a:blip r:embed="rId41"/>
                                    <a:stretch>
                                      <a:fillRect/>
                                    </a:stretch>
                                  </pic:blipFill>
                                  <pic:spPr>
                                    <a:xfrm>
                                      <a:off x="0" y="0"/>
                                      <a:ext cx="5822287" cy="2526398"/>
                                    </a:xfrm>
                                    <a:prstGeom prst="rect">
                                      <a:avLst/>
                                    </a:prstGeom>
                                  </pic:spPr>
                                </pic:pic>
                              </a:graphicData>
                            </a:graphic>
                          </wp:inline>
                        </w:drawing>
                      </w:r>
                    </w:p>
                  </w:txbxContent>
                </v:textbox>
              </v:rect>
            </w:pict>
          </mc:Fallback>
        </mc:AlternateContent>
      </w:r>
      <w:r w:rsidR="002A63C4" w:rsidRPr="00C61721">
        <w:rPr>
          <w:rFonts w:ascii="Times New Roman" w:hAnsi="Times New Roman" w:cs="Times New Roman"/>
          <w:color w:val="000000" w:themeColor="text1"/>
          <w:sz w:val="28"/>
          <w:szCs w:val="28"/>
          <w:lang w:val="fr-FR"/>
        </w:rPr>
        <w:t xml:space="preserve">La deuxième étape constitue la création du fichier docker-compose.yml en commençant par la déclaration de la partie réseau en déclarant </w:t>
      </w:r>
      <w:r w:rsidR="00FA774F" w:rsidRPr="00C61721">
        <w:rPr>
          <w:rFonts w:ascii="Times New Roman" w:hAnsi="Times New Roman" w:cs="Times New Roman"/>
          <w:color w:val="000000" w:themeColor="text1"/>
          <w:sz w:val="28"/>
          <w:szCs w:val="28"/>
          <w:lang w:val="fr-FR"/>
        </w:rPr>
        <w:t>le nom, le type</w:t>
      </w:r>
      <w:r w:rsidR="002A63C4" w:rsidRPr="00C61721">
        <w:rPr>
          <w:rFonts w:ascii="Times New Roman" w:hAnsi="Times New Roman" w:cs="Times New Roman"/>
          <w:color w:val="000000" w:themeColor="text1"/>
          <w:sz w:val="28"/>
          <w:szCs w:val="28"/>
          <w:lang w:val="fr-FR"/>
        </w:rPr>
        <w:t>, le pont</w:t>
      </w:r>
      <w:r w:rsidR="00FA774F" w:rsidRPr="00C61721">
        <w:rPr>
          <w:rFonts w:ascii="Times New Roman" w:hAnsi="Times New Roman" w:cs="Times New Roman"/>
          <w:color w:val="000000" w:themeColor="text1"/>
          <w:sz w:val="28"/>
          <w:szCs w:val="28"/>
          <w:lang w:val="fr-FR"/>
        </w:rPr>
        <w:t>,</w:t>
      </w:r>
      <w:r w:rsidR="006E576C" w:rsidRPr="00C61721">
        <w:rPr>
          <w:rFonts w:ascii="Times New Roman" w:hAnsi="Times New Roman" w:cs="Times New Roman"/>
          <w:color w:val="000000" w:themeColor="text1"/>
          <w:sz w:val="28"/>
          <w:szCs w:val="28"/>
          <w:lang w:val="fr-FR"/>
        </w:rPr>
        <w:t xml:space="preserve"> </w:t>
      </w:r>
      <w:r w:rsidR="00FA774F" w:rsidRPr="00C61721">
        <w:rPr>
          <w:rFonts w:ascii="Times New Roman" w:hAnsi="Times New Roman" w:cs="Times New Roman"/>
          <w:color w:val="000000" w:themeColor="text1"/>
          <w:sz w:val="28"/>
          <w:szCs w:val="28"/>
          <w:lang w:val="fr-FR"/>
        </w:rPr>
        <w:t>ipam dans lequel nous retrouvons la déclaration de l’adresse réseau plus la pacerelle</w:t>
      </w:r>
      <w:r w:rsidR="005A0A34" w:rsidRPr="00C61721">
        <w:rPr>
          <w:rFonts w:ascii="Times New Roman" w:hAnsi="Times New Roman" w:cs="Times New Roman"/>
          <w:color w:val="000000" w:themeColor="text1"/>
          <w:sz w:val="28"/>
          <w:szCs w:val="28"/>
          <w:lang w:val="fr-FR"/>
        </w:rPr>
        <w:t>.</w:t>
      </w:r>
    </w:p>
    <w:p w14:paraId="5DE160E6" w14:textId="77777777" w:rsidR="005A0A34" w:rsidRPr="00C61721" w:rsidRDefault="005A0A34" w:rsidP="00C61721">
      <w:pPr>
        <w:jc w:val="both"/>
        <w:rPr>
          <w:rFonts w:ascii="Times New Roman" w:hAnsi="Times New Roman" w:cs="Times New Roman"/>
          <w:color w:val="000000" w:themeColor="text1"/>
          <w:sz w:val="28"/>
          <w:szCs w:val="28"/>
          <w:lang w:val="fr-FR"/>
        </w:rPr>
      </w:pPr>
    </w:p>
    <w:p w14:paraId="2A4F2CE6" w14:textId="77777777" w:rsidR="00DB5A0B" w:rsidRPr="00C61721" w:rsidRDefault="001E6980" w:rsidP="00C61721">
      <w:pPr>
        <w:jc w:val="both"/>
        <w:rPr>
          <w:rFonts w:ascii="Times New Roman" w:hAnsi="Times New Roman" w:cs="Times New Roman"/>
          <w:color w:val="000000" w:themeColor="text1"/>
          <w:sz w:val="28"/>
          <w:szCs w:val="28"/>
          <w:lang w:val="fr-FR"/>
        </w:rPr>
      </w:pP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lastRenderedPageBreak/>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p>
    <w:p w14:paraId="3A7A4920" w14:textId="77777777" w:rsidR="00FB2721" w:rsidRPr="00C61721" w:rsidRDefault="00F46E25"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color w:val="000000" w:themeColor="text1"/>
          <w:sz w:val="28"/>
          <w:szCs w:val="28"/>
          <w:lang w:val="fr-FR" w:eastAsia="fr-FR"/>
        </w:rPr>
        <mc:AlternateContent>
          <mc:Choice Requires="wps">
            <w:drawing>
              <wp:anchor distT="0" distB="0" distL="114300" distR="114300" simplePos="0" relativeHeight="251697152" behindDoc="1" locked="0" layoutInCell="1" allowOverlap="1" wp14:anchorId="79508680" wp14:editId="4EFEAC83">
                <wp:simplePos x="0" y="0"/>
                <wp:positionH relativeFrom="column">
                  <wp:posOffset>-194945</wp:posOffset>
                </wp:positionH>
                <wp:positionV relativeFrom="paragraph">
                  <wp:posOffset>4100830</wp:posOffset>
                </wp:positionV>
                <wp:extent cx="6524625" cy="847725"/>
                <wp:effectExtent l="0" t="0" r="28575" b="28575"/>
                <wp:wrapNone/>
                <wp:docPr id="352218842" name="Rectangle : coins arrondis 4"/>
                <wp:cNvGraphicFramePr/>
                <a:graphic xmlns:a="http://schemas.openxmlformats.org/drawingml/2006/main">
                  <a:graphicData uri="http://schemas.microsoft.com/office/word/2010/wordprocessingShape">
                    <wps:wsp>
                      <wps:cNvSpPr/>
                      <wps:spPr>
                        <a:xfrm>
                          <a:off x="0" y="0"/>
                          <a:ext cx="6524625" cy="847725"/>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454C5E" w14:textId="77777777" w:rsidR="00F46E25" w:rsidRPr="0002196F" w:rsidRDefault="0027412A">
                            <w:pPr>
                              <w:rPr>
                                <w:rFonts w:ascii="Times New Roman" w:hAnsi="Times New Roman" w:cs="Times New Roman"/>
                                <w:color w:val="000000" w:themeColor="text1"/>
                                <w:sz w:val="28"/>
                                <w:szCs w:val="28"/>
                                <w:lang w:val="fr-FR"/>
                              </w:rPr>
                            </w:pPr>
                            <w:r>
                              <w:rPr>
                                <w:rFonts w:ascii="Times New Roman" w:hAnsi="Times New Roman" w:cs="Times New Roman"/>
                                <w:color w:val="000000" w:themeColor="text1"/>
                                <w:sz w:val="28"/>
                                <w:szCs w:val="28"/>
                                <w:lang w:val="fr-FR"/>
                              </w:rPr>
                              <w:t>Ensuite n</w:t>
                            </w:r>
                            <w:r w:rsidR="00F46E25" w:rsidRPr="0002196F">
                              <w:rPr>
                                <w:rFonts w:ascii="Times New Roman" w:hAnsi="Times New Roman" w:cs="Times New Roman"/>
                                <w:color w:val="000000" w:themeColor="text1"/>
                                <w:sz w:val="28"/>
                                <w:szCs w:val="28"/>
                                <w:lang w:val="fr-FR"/>
                              </w:rPr>
                              <w:t>ous a</w:t>
                            </w:r>
                            <w:r w:rsidR="00081DA1">
                              <w:rPr>
                                <w:rFonts w:ascii="Times New Roman" w:hAnsi="Times New Roman" w:cs="Times New Roman"/>
                                <w:color w:val="000000" w:themeColor="text1"/>
                                <w:sz w:val="28"/>
                                <w:szCs w:val="28"/>
                                <w:lang w:val="fr-FR"/>
                              </w:rPr>
                              <w:t>v</w:t>
                            </w:r>
                            <w:r w:rsidR="00F46E25" w:rsidRPr="0002196F">
                              <w:rPr>
                                <w:rFonts w:ascii="Times New Roman" w:hAnsi="Times New Roman" w:cs="Times New Roman"/>
                                <w:color w:val="000000" w:themeColor="text1"/>
                                <w:sz w:val="28"/>
                                <w:szCs w:val="28"/>
                                <w:lang w:val="fr-FR"/>
                              </w:rPr>
                              <w:t xml:space="preserve">ons </w:t>
                            </w:r>
                            <w:proofErr w:type="spellStart"/>
                            <w:r w:rsidR="00F46E25" w:rsidRPr="0002196F">
                              <w:rPr>
                                <w:rFonts w:ascii="Times New Roman" w:hAnsi="Times New Roman" w:cs="Times New Roman"/>
                                <w:color w:val="000000" w:themeColor="text1"/>
                                <w:sz w:val="28"/>
                                <w:szCs w:val="28"/>
                                <w:lang w:val="fr-FR"/>
                              </w:rPr>
                              <w:t>cré</w:t>
                            </w:r>
                            <w:r>
                              <w:rPr>
                                <w:rFonts w:ascii="Times New Roman" w:hAnsi="Times New Roman" w:cs="Times New Roman"/>
                                <w:color w:val="000000" w:themeColor="text1"/>
                                <w:sz w:val="28"/>
                                <w:szCs w:val="28"/>
                                <w:lang w:val="fr-FR"/>
                              </w:rPr>
                              <w:t>e</w:t>
                            </w:r>
                            <w:proofErr w:type="spellEnd"/>
                            <w:r w:rsidR="00F46E25" w:rsidRPr="0002196F">
                              <w:rPr>
                                <w:rFonts w:ascii="Times New Roman" w:hAnsi="Times New Roman" w:cs="Times New Roman"/>
                                <w:color w:val="000000" w:themeColor="text1"/>
                                <w:sz w:val="28"/>
                                <w:szCs w:val="28"/>
                                <w:lang w:val="fr-FR"/>
                              </w:rPr>
                              <w:t xml:space="preserve"> un fichier apache2.conf qui abrite le chemin </w:t>
                            </w:r>
                            <w:proofErr w:type="gramStart"/>
                            <w:r w:rsidR="00F46E25" w:rsidRPr="0002196F">
                              <w:rPr>
                                <w:rFonts w:ascii="Times New Roman" w:hAnsi="Times New Roman" w:cs="Times New Roman"/>
                                <w:color w:val="000000" w:themeColor="text1"/>
                                <w:sz w:val="28"/>
                                <w:szCs w:val="28"/>
                                <w:lang w:val="fr-FR"/>
                              </w:rPr>
                              <w:t>d’accès</w:t>
                            </w:r>
                            <w:r w:rsidR="0002196F" w:rsidRPr="0002196F">
                              <w:rPr>
                                <w:rFonts w:ascii="Times New Roman" w:hAnsi="Times New Roman" w:cs="Times New Roman"/>
                                <w:color w:val="000000" w:themeColor="text1"/>
                                <w:sz w:val="28"/>
                                <w:szCs w:val="28"/>
                                <w:lang w:val="fr-FR"/>
                              </w:rPr>
                              <w:t xml:space="preserve">  /</w:t>
                            </w:r>
                            <w:proofErr w:type="gramEnd"/>
                            <w:r w:rsidR="0002196F" w:rsidRPr="0002196F">
                              <w:rPr>
                                <w:rFonts w:ascii="Times New Roman" w:hAnsi="Times New Roman" w:cs="Times New Roman"/>
                                <w:color w:val="000000" w:themeColor="text1"/>
                                <w:sz w:val="28"/>
                                <w:szCs w:val="28"/>
                                <w:lang w:val="fr-FR"/>
                              </w:rPr>
                              <w:t>srv/www vers</w:t>
                            </w:r>
                            <w:r w:rsidR="00F46E25" w:rsidRPr="0002196F">
                              <w:rPr>
                                <w:rFonts w:ascii="Times New Roman" w:hAnsi="Times New Roman" w:cs="Times New Roman"/>
                                <w:color w:val="000000" w:themeColor="text1"/>
                                <w:sz w:val="28"/>
                                <w:szCs w:val="28"/>
                                <w:lang w:val="fr-FR"/>
                              </w:rPr>
                              <w:t xml:space="preserve"> le document root</w:t>
                            </w:r>
                            <w:r w:rsidR="0002196F" w:rsidRPr="0002196F">
                              <w:rPr>
                                <w:rFonts w:ascii="Times New Roman" w:hAnsi="Times New Roman" w:cs="Times New Roman"/>
                                <w:color w:val="000000" w:themeColor="text1"/>
                                <w:sz w:val="28"/>
                                <w:szCs w:val="28"/>
                                <w:lang w:val="fr-FR"/>
                              </w:rPr>
                              <w:t xml:space="preserve"> sur lequel nous avons monté un volume appli qui regorge la page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508680" id="Rectangle : coins arrondis 4" o:spid="_x0000_s1038" style="position:absolute;left:0;text-align:left;margin-left:-15.35pt;margin-top:322.9pt;width:513.75pt;height:66.75pt;z-index:-251619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" fillcolor="white [3212]" strokecolor="white [3212]" strokeweight="1pt">
                <v:stroke joinstyle="miter"/>
                <v:textbox>
                  <w:txbxContent>
                    <w:p w14:paraId="07454C5E" w14:textId="77777777" w:rsidR="00F46E25" w:rsidRPr="0002196F" w:rsidRDefault="0027412A">
                      <w:pPr>
                        <w:rPr>
                          <w:rFonts w:ascii="Times New Roman" w:hAnsi="Times New Roman" w:cs="Times New Roman"/>
                          <w:color w:val="000000" w:themeColor="text1"/>
                          <w:sz w:val="28"/>
                          <w:szCs w:val="28"/>
                          <w:lang w:val="fr-FR"/>
                        </w:rPr>
                      </w:pPr>
                      <w:r>
                        <w:rPr>
                          <w:rFonts w:ascii="Times New Roman" w:hAnsi="Times New Roman" w:cs="Times New Roman"/>
                          <w:color w:val="000000" w:themeColor="text1"/>
                          <w:sz w:val="28"/>
                          <w:szCs w:val="28"/>
                          <w:lang w:val="fr-FR"/>
                        </w:rPr>
                        <w:t>Ensuite n</w:t>
                      </w:r>
                      <w:r w:rsidR="00F46E25" w:rsidRPr="0002196F">
                        <w:rPr>
                          <w:rFonts w:ascii="Times New Roman" w:hAnsi="Times New Roman" w:cs="Times New Roman"/>
                          <w:color w:val="000000" w:themeColor="text1"/>
                          <w:sz w:val="28"/>
                          <w:szCs w:val="28"/>
                          <w:lang w:val="fr-FR"/>
                        </w:rPr>
                        <w:t>ous a</w:t>
                      </w:r>
                      <w:r w:rsidR="00081DA1">
                        <w:rPr>
                          <w:rFonts w:ascii="Times New Roman" w:hAnsi="Times New Roman" w:cs="Times New Roman"/>
                          <w:color w:val="000000" w:themeColor="text1"/>
                          <w:sz w:val="28"/>
                          <w:szCs w:val="28"/>
                          <w:lang w:val="fr-FR"/>
                        </w:rPr>
                        <w:t>v</w:t>
                      </w:r>
                      <w:r w:rsidR="00F46E25" w:rsidRPr="0002196F">
                        <w:rPr>
                          <w:rFonts w:ascii="Times New Roman" w:hAnsi="Times New Roman" w:cs="Times New Roman"/>
                          <w:color w:val="000000" w:themeColor="text1"/>
                          <w:sz w:val="28"/>
                          <w:szCs w:val="28"/>
                          <w:lang w:val="fr-FR"/>
                        </w:rPr>
                        <w:t xml:space="preserve">ons </w:t>
                      </w:r>
                      <w:proofErr w:type="spellStart"/>
                      <w:r w:rsidR="00F46E25" w:rsidRPr="0002196F">
                        <w:rPr>
                          <w:rFonts w:ascii="Times New Roman" w:hAnsi="Times New Roman" w:cs="Times New Roman"/>
                          <w:color w:val="000000" w:themeColor="text1"/>
                          <w:sz w:val="28"/>
                          <w:szCs w:val="28"/>
                          <w:lang w:val="fr-FR"/>
                        </w:rPr>
                        <w:t>cré</w:t>
                      </w:r>
                      <w:r>
                        <w:rPr>
                          <w:rFonts w:ascii="Times New Roman" w:hAnsi="Times New Roman" w:cs="Times New Roman"/>
                          <w:color w:val="000000" w:themeColor="text1"/>
                          <w:sz w:val="28"/>
                          <w:szCs w:val="28"/>
                          <w:lang w:val="fr-FR"/>
                        </w:rPr>
                        <w:t>e</w:t>
                      </w:r>
                      <w:proofErr w:type="spellEnd"/>
                      <w:r w:rsidR="00F46E25" w:rsidRPr="0002196F">
                        <w:rPr>
                          <w:rFonts w:ascii="Times New Roman" w:hAnsi="Times New Roman" w:cs="Times New Roman"/>
                          <w:color w:val="000000" w:themeColor="text1"/>
                          <w:sz w:val="28"/>
                          <w:szCs w:val="28"/>
                          <w:lang w:val="fr-FR"/>
                        </w:rPr>
                        <w:t xml:space="preserve"> un fichier apache2.conf qui abrite le chemin </w:t>
                      </w:r>
                      <w:proofErr w:type="gramStart"/>
                      <w:r w:rsidR="00F46E25" w:rsidRPr="0002196F">
                        <w:rPr>
                          <w:rFonts w:ascii="Times New Roman" w:hAnsi="Times New Roman" w:cs="Times New Roman"/>
                          <w:color w:val="000000" w:themeColor="text1"/>
                          <w:sz w:val="28"/>
                          <w:szCs w:val="28"/>
                          <w:lang w:val="fr-FR"/>
                        </w:rPr>
                        <w:t>d’accès</w:t>
                      </w:r>
                      <w:r w:rsidR="0002196F" w:rsidRPr="0002196F">
                        <w:rPr>
                          <w:rFonts w:ascii="Times New Roman" w:hAnsi="Times New Roman" w:cs="Times New Roman"/>
                          <w:color w:val="000000" w:themeColor="text1"/>
                          <w:sz w:val="28"/>
                          <w:szCs w:val="28"/>
                          <w:lang w:val="fr-FR"/>
                        </w:rPr>
                        <w:t xml:space="preserve">  /</w:t>
                      </w:r>
                      <w:proofErr w:type="gramEnd"/>
                      <w:r w:rsidR="0002196F" w:rsidRPr="0002196F">
                        <w:rPr>
                          <w:rFonts w:ascii="Times New Roman" w:hAnsi="Times New Roman" w:cs="Times New Roman"/>
                          <w:color w:val="000000" w:themeColor="text1"/>
                          <w:sz w:val="28"/>
                          <w:szCs w:val="28"/>
                          <w:lang w:val="fr-FR"/>
                        </w:rPr>
                        <w:t>srv/www vers</w:t>
                      </w:r>
                      <w:r w:rsidR="00F46E25" w:rsidRPr="0002196F">
                        <w:rPr>
                          <w:rFonts w:ascii="Times New Roman" w:hAnsi="Times New Roman" w:cs="Times New Roman"/>
                          <w:color w:val="000000" w:themeColor="text1"/>
                          <w:sz w:val="28"/>
                          <w:szCs w:val="28"/>
                          <w:lang w:val="fr-FR"/>
                        </w:rPr>
                        <w:t xml:space="preserve"> le document root</w:t>
                      </w:r>
                      <w:r w:rsidR="0002196F" w:rsidRPr="0002196F">
                        <w:rPr>
                          <w:rFonts w:ascii="Times New Roman" w:hAnsi="Times New Roman" w:cs="Times New Roman"/>
                          <w:color w:val="000000" w:themeColor="text1"/>
                          <w:sz w:val="28"/>
                          <w:szCs w:val="28"/>
                          <w:lang w:val="fr-FR"/>
                        </w:rPr>
                        <w:t xml:space="preserve"> sur lequel nous avons monté un volume appli qui regorge la page web.</w:t>
                      </w:r>
                    </w:p>
                  </w:txbxContent>
                </v:textbox>
              </v:roundrect>
            </w:pict>
          </mc:Fallback>
        </mc:AlternateContent>
      </w:r>
      <w:r w:rsidR="00DB5A0B" w:rsidRPr="00C61721">
        <w:rPr>
          <w:rFonts w:ascii="Times New Roman" w:hAnsi="Times New Roman" w:cs="Times New Roman"/>
          <w:noProof/>
          <w:color w:val="000000" w:themeColor="text1"/>
          <w:sz w:val="28"/>
          <w:szCs w:val="28"/>
          <w:lang w:val="fr-FR" w:eastAsia="fr-FR"/>
        </w:rPr>
        <mc:AlternateContent>
          <mc:Choice Requires="wps">
            <w:drawing>
              <wp:anchor distT="0" distB="0" distL="114300" distR="114300" simplePos="0" relativeHeight="251668480" behindDoc="0" locked="0" layoutInCell="1" allowOverlap="1" wp14:anchorId="2144E65F" wp14:editId="01A1A9F4">
                <wp:simplePos x="0" y="0"/>
                <wp:positionH relativeFrom="column">
                  <wp:posOffset>-547370</wp:posOffset>
                </wp:positionH>
                <wp:positionV relativeFrom="paragraph">
                  <wp:posOffset>879475</wp:posOffset>
                </wp:positionV>
                <wp:extent cx="6810375" cy="3314700"/>
                <wp:effectExtent l="0" t="0" r="28575" b="19050"/>
                <wp:wrapNone/>
                <wp:docPr id="1587549097" name="Rectangle 5"/>
                <wp:cNvGraphicFramePr/>
                <a:graphic xmlns:a="http://schemas.openxmlformats.org/drawingml/2006/main">
                  <a:graphicData uri="http://schemas.microsoft.com/office/word/2010/wordprocessingShape">
                    <wps:wsp>
                      <wps:cNvSpPr/>
                      <wps:spPr>
                        <a:xfrm>
                          <a:off x="0" y="0"/>
                          <a:ext cx="6810375" cy="33147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324B32" w14:textId="77777777" w:rsidR="00C95C9A" w:rsidRDefault="00EE6D00" w:rsidP="00C95C9A">
                            <w:pPr>
                              <w:jc w:val="center"/>
                            </w:pPr>
                            <w:r>
                              <w:rPr>
                                <w:noProof/>
                                <w:lang w:val="fr-FR" w:eastAsia="fr-FR"/>
                              </w:rPr>
                              <w:drawing>
                                <wp:inline distT="0" distB="0" distL="0" distR="0" wp14:anchorId="5AE0D86D" wp14:editId="092E0226">
                                  <wp:extent cx="6238875" cy="2971800"/>
                                  <wp:effectExtent l="0" t="0" r="9525" b="0"/>
                                  <wp:docPr id="84726748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l="10602" t="11146" r="10338" b="10839"/>
                                          <a:stretch/>
                                        </pic:blipFill>
                                        <pic:spPr bwMode="auto">
                                          <a:xfrm>
                                            <a:off x="0" y="0"/>
                                            <a:ext cx="6238875" cy="29718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4E65F" id="Rectangle 5" o:spid="_x0000_s1039" style="position:absolute;left:0;text-align:left;margin-left:-43.1pt;margin-top:69.25pt;width:536.25pt;height:26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" fillcolor="white [3212]" strokecolor="white [3212]" strokeweight="1pt">
                <v:textbox>
                  <w:txbxContent>
                    <w:p w14:paraId="7E324B32" w14:textId="77777777" w:rsidR="00C95C9A" w:rsidRDefault="00EE6D00" w:rsidP="00C95C9A">
                      <w:pPr>
                        <w:jc w:val="center"/>
                      </w:pPr>
                      <w:r>
                        <w:rPr>
                          <w:noProof/>
                          <w:lang w:val="fr-FR" w:eastAsia="fr-FR"/>
                        </w:rPr>
                        <w:drawing>
                          <wp:inline distT="0" distB="0" distL="0" distR="0" wp14:anchorId="5AE0D86D" wp14:editId="092E0226">
                            <wp:extent cx="6238875" cy="2971800"/>
                            <wp:effectExtent l="0" t="0" r="9525" b="0"/>
                            <wp:docPr id="84726748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l="10602" t="11146" r="10338" b="10839"/>
                                    <a:stretch/>
                                  </pic:blipFill>
                                  <pic:spPr bwMode="auto">
                                    <a:xfrm>
                                      <a:off x="0" y="0"/>
                                      <a:ext cx="6238875" cy="29718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DB5A0B" w:rsidRPr="00C61721">
        <w:rPr>
          <w:rFonts w:ascii="Times New Roman" w:hAnsi="Times New Roman" w:cs="Times New Roman"/>
          <w:color w:val="000000" w:themeColor="text1"/>
          <w:sz w:val="28"/>
          <w:szCs w:val="28"/>
          <w:lang w:val="fr-FR"/>
        </w:rPr>
        <w:t>La troisième étape concerne la déclaration du service dans lequel il y a</w:t>
      </w:r>
      <w:r w:rsidR="00EE6D00" w:rsidRPr="00C61721">
        <w:rPr>
          <w:rFonts w:ascii="Times New Roman" w:hAnsi="Times New Roman" w:cs="Times New Roman"/>
          <w:color w:val="000000" w:themeColor="text1"/>
          <w:sz w:val="28"/>
          <w:szCs w:val="28"/>
          <w:lang w:val="fr-FR"/>
        </w:rPr>
        <w:t xml:space="preserve"> le nom du service</w:t>
      </w:r>
      <w:r w:rsidR="00DB5A0B" w:rsidRPr="00C61721">
        <w:rPr>
          <w:rFonts w:ascii="Times New Roman" w:hAnsi="Times New Roman" w:cs="Times New Roman"/>
          <w:color w:val="000000" w:themeColor="text1"/>
          <w:sz w:val="28"/>
          <w:szCs w:val="28"/>
          <w:lang w:val="fr-FR"/>
        </w:rPr>
        <w:t xml:space="preserve"> une déclaration de l’image construite dans la première étape, un port exposé qui est 80 plus un volume qui abrite une page web monté,</w:t>
      </w:r>
      <w:r w:rsidR="007D01AA" w:rsidRPr="00C61721">
        <w:rPr>
          <w:rFonts w:ascii="Times New Roman" w:hAnsi="Times New Roman" w:cs="Times New Roman"/>
          <w:color w:val="000000" w:themeColor="text1"/>
          <w:sz w:val="28"/>
          <w:szCs w:val="28"/>
          <w:lang w:val="fr-FR"/>
        </w:rPr>
        <w:t xml:space="preserve"> une adresse ip fixe,</w:t>
      </w:r>
      <w:r w:rsidR="00DB5A0B" w:rsidRPr="00C61721">
        <w:rPr>
          <w:rFonts w:ascii="Times New Roman" w:hAnsi="Times New Roman" w:cs="Times New Roman"/>
          <w:color w:val="000000" w:themeColor="text1"/>
          <w:sz w:val="28"/>
          <w:szCs w:val="28"/>
          <w:lang w:val="fr-FR"/>
        </w:rPr>
        <w:t xml:space="preserve"> pour terminer </w:t>
      </w:r>
      <w:r w:rsidR="00081DA1" w:rsidRPr="00C61721">
        <w:rPr>
          <w:rFonts w:ascii="Times New Roman" w:hAnsi="Times New Roman" w:cs="Times New Roman"/>
          <w:color w:val="000000" w:themeColor="text1"/>
          <w:sz w:val="28"/>
          <w:szCs w:val="28"/>
          <w:lang w:val="fr-FR"/>
        </w:rPr>
        <w:t xml:space="preserve">par </w:t>
      </w:r>
      <w:r w:rsidR="00DB5A0B" w:rsidRPr="00C61721">
        <w:rPr>
          <w:rFonts w:ascii="Times New Roman" w:hAnsi="Times New Roman" w:cs="Times New Roman"/>
          <w:color w:val="000000" w:themeColor="text1"/>
          <w:sz w:val="28"/>
          <w:szCs w:val="28"/>
          <w:lang w:val="fr-FR"/>
        </w:rPr>
        <w:t>une limitation des ressources utilisé</w:t>
      </w:r>
      <w:r w:rsidR="00AD5EF5" w:rsidRPr="00C61721">
        <w:rPr>
          <w:rFonts w:ascii="Times New Roman" w:hAnsi="Times New Roman" w:cs="Times New Roman"/>
          <w:color w:val="000000" w:themeColor="text1"/>
          <w:sz w:val="28"/>
          <w:szCs w:val="28"/>
          <w:lang w:val="fr-FR"/>
        </w:rPr>
        <w:t>e</w:t>
      </w:r>
      <w:r w:rsidR="00DB5A0B" w:rsidRPr="00C61721">
        <w:rPr>
          <w:rFonts w:ascii="Times New Roman" w:hAnsi="Times New Roman" w:cs="Times New Roman"/>
          <w:color w:val="000000" w:themeColor="text1"/>
          <w:sz w:val="28"/>
          <w:szCs w:val="28"/>
          <w:lang w:val="fr-FR"/>
        </w:rPr>
        <w:t>s</w:t>
      </w:r>
      <w:r w:rsidR="0064455C" w:rsidRPr="00C61721">
        <w:rPr>
          <w:rFonts w:ascii="Times New Roman" w:hAnsi="Times New Roman" w:cs="Times New Roman"/>
          <w:color w:val="000000" w:themeColor="text1"/>
          <w:sz w:val="28"/>
          <w:szCs w:val="28"/>
          <w:lang w:val="fr-FR"/>
        </w:rPr>
        <w:t>.</w:t>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r w:rsidR="009B1551" w:rsidRPr="00C61721">
        <w:rPr>
          <w:rFonts w:ascii="Times New Roman" w:hAnsi="Times New Roman" w:cs="Times New Roman"/>
          <w:color w:val="000000" w:themeColor="text1"/>
          <w:sz w:val="26"/>
          <w:szCs w:val="26"/>
          <w:lang w:val="fr-FR"/>
        </w:rPr>
        <w:tab/>
      </w:r>
    </w:p>
    <w:p w14:paraId="005414BD" w14:textId="77777777" w:rsidR="00FB2721" w:rsidRPr="00C61721" w:rsidRDefault="00FB2721" w:rsidP="00C61721">
      <w:pPr>
        <w:jc w:val="both"/>
        <w:rPr>
          <w:rFonts w:ascii="Times New Roman" w:hAnsi="Times New Roman" w:cs="Times New Roman"/>
          <w:color w:val="000000" w:themeColor="text1"/>
          <w:sz w:val="26"/>
          <w:szCs w:val="26"/>
          <w:lang w:val="fr-FR"/>
        </w:rPr>
      </w:pPr>
    </w:p>
    <w:p w14:paraId="34AC4E68" w14:textId="77777777" w:rsidR="00FB2721" w:rsidRPr="00C61721" w:rsidRDefault="0027412A"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696128" behindDoc="1" locked="0" layoutInCell="1" allowOverlap="1" wp14:anchorId="6B468661" wp14:editId="62B0D3E9">
                <wp:simplePos x="0" y="0"/>
                <wp:positionH relativeFrom="column">
                  <wp:posOffset>-490220</wp:posOffset>
                </wp:positionH>
                <wp:positionV relativeFrom="paragraph">
                  <wp:posOffset>243205</wp:posOffset>
                </wp:positionV>
                <wp:extent cx="6877050" cy="3505200"/>
                <wp:effectExtent l="0" t="0" r="19050" b="19050"/>
                <wp:wrapNone/>
                <wp:docPr id="1897100961" name="Rectangle : coins arrondis 2"/>
                <wp:cNvGraphicFramePr/>
                <a:graphic xmlns:a="http://schemas.openxmlformats.org/drawingml/2006/main">
                  <a:graphicData uri="http://schemas.microsoft.com/office/word/2010/wordprocessingShape">
                    <wps:wsp>
                      <wps:cNvSpPr/>
                      <wps:spPr>
                        <a:xfrm>
                          <a:off x="0" y="0"/>
                          <a:ext cx="6877050" cy="3505200"/>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F2B23C" w14:textId="77777777" w:rsidR="00F46E25" w:rsidRDefault="00F46E25" w:rsidP="00F46E25">
                            <w:pPr>
                              <w:jc w:val="center"/>
                            </w:pPr>
                            <w:r>
                              <w:rPr>
                                <w:noProof/>
                                <w:lang w:val="fr-FR" w:eastAsia="fr-FR"/>
                              </w:rPr>
                              <w:drawing>
                                <wp:inline distT="0" distB="0" distL="0" distR="0" wp14:anchorId="7EDBAE67" wp14:editId="41FECB0C">
                                  <wp:extent cx="6038850" cy="3076575"/>
                                  <wp:effectExtent l="0" t="0" r="0" b="9525"/>
                                  <wp:docPr id="86667967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12305" t="6897" r="12453" b="7527"/>
                                          <a:stretch/>
                                        </pic:blipFill>
                                        <pic:spPr bwMode="auto">
                                          <a:xfrm>
                                            <a:off x="0" y="0"/>
                                            <a:ext cx="6038850" cy="307657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468661" id="_x0000_s1040" style="position:absolute;left:0;text-align:left;margin-left:-38.6pt;margin-top:19.15pt;width:541.5pt;height:276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" fillcolor="white [3212]" strokecolor="white [3212]" strokeweight="1pt">
                <v:stroke joinstyle="miter"/>
                <v:textbox>
                  <w:txbxContent>
                    <w:p w14:paraId="26F2B23C" w14:textId="77777777" w:rsidR="00F46E25" w:rsidRDefault="00F46E25" w:rsidP="00F46E25">
                      <w:pPr>
                        <w:jc w:val="center"/>
                      </w:pPr>
                      <w:r>
                        <w:rPr>
                          <w:noProof/>
                          <w:lang w:val="fr-FR" w:eastAsia="fr-FR"/>
                        </w:rPr>
                        <w:drawing>
                          <wp:inline distT="0" distB="0" distL="0" distR="0" wp14:anchorId="7EDBAE67" wp14:editId="41FECB0C">
                            <wp:extent cx="6038850" cy="3076575"/>
                            <wp:effectExtent l="0" t="0" r="0" b="9525"/>
                            <wp:docPr id="86667967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12305" t="6897" r="12453" b="7527"/>
                                    <a:stretch/>
                                  </pic:blipFill>
                                  <pic:spPr bwMode="auto">
                                    <a:xfrm>
                                      <a:off x="0" y="0"/>
                                      <a:ext cx="6038850" cy="307657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p>
    <w:p w14:paraId="5148CB04" w14:textId="77777777" w:rsidR="00FB2721" w:rsidRPr="00C61721" w:rsidRDefault="00FB2721" w:rsidP="00C61721">
      <w:pPr>
        <w:jc w:val="both"/>
        <w:rPr>
          <w:rFonts w:ascii="Times New Roman" w:hAnsi="Times New Roman" w:cs="Times New Roman"/>
          <w:color w:val="000000" w:themeColor="text1"/>
          <w:sz w:val="26"/>
          <w:szCs w:val="26"/>
          <w:lang w:val="fr-FR"/>
        </w:rPr>
      </w:pPr>
    </w:p>
    <w:p w14:paraId="70A13B81" w14:textId="77777777" w:rsidR="00FB2721" w:rsidRPr="00C61721" w:rsidRDefault="00FB2721" w:rsidP="00C61721">
      <w:pPr>
        <w:jc w:val="both"/>
        <w:rPr>
          <w:rFonts w:ascii="Times New Roman" w:hAnsi="Times New Roman" w:cs="Times New Roman"/>
          <w:color w:val="000000" w:themeColor="text1"/>
          <w:sz w:val="26"/>
          <w:szCs w:val="26"/>
          <w:lang w:val="fr-FR"/>
        </w:rPr>
      </w:pPr>
    </w:p>
    <w:p w14:paraId="7474C902" w14:textId="77777777" w:rsidR="00FB2721" w:rsidRPr="00C61721" w:rsidRDefault="00FB2721" w:rsidP="00C61721">
      <w:pPr>
        <w:jc w:val="both"/>
        <w:rPr>
          <w:rFonts w:ascii="Times New Roman" w:hAnsi="Times New Roman" w:cs="Times New Roman"/>
          <w:color w:val="000000" w:themeColor="text1"/>
          <w:sz w:val="26"/>
          <w:szCs w:val="26"/>
          <w:lang w:val="fr-FR"/>
        </w:rPr>
      </w:pPr>
    </w:p>
    <w:p w14:paraId="3F504963" w14:textId="77777777" w:rsidR="00FB2721" w:rsidRPr="00C61721" w:rsidRDefault="00FB2721" w:rsidP="00C61721">
      <w:pPr>
        <w:jc w:val="both"/>
        <w:rPr>
          <w:rFonts w:ascii="Times New Roman" w:hAnsi="Times New Roman" w:cs="Times New Roman"/>
          <w:color w:val="000000" w:themeColor="text1"/>
          <w:sz w:val="26"/>
          <w:szCs w:val="26"/>
          <w:lang w:val="fr-FR"/>
        </w:rPr>
      </w:pPr>
    </w:p>
    <w:p w14:paraId="061C37F4" w14:textId="77777777" w:rsidR="00FB2721" w:rsidRPr="00C61721" w:rsidRDefault="00FB2721" w:rsidP="00C61721">
      <w:pPr>
        <w:jc w:val="both"/>
        <w:rPr>
          <w:rFonts w:ascii="Times New Roman" w:hAnsi="Times New Roman" w:cs="Times New Roman"/>
          <w:color w:val="000000" w:themeColor="text1"/>
          <w:sz w:val="26"/>
          <w:szCs w:val="26"/>
          <w:lang w:val="fr-FR"/>
        </w:rPr>
      </w:pPr>
    </w:p>
    <w:p w14:paraId="039B4F15" w14:textId="77777777" w:rsidR="00FB2721" w:rsidRPr="00C61721" w:rsidRDefault="00FB2721" w:rsidP="00C61721">
      <w:pPr>
        <w:jc w:val="both"/>
        <w:rPr>
          <w:rFonts w:ascii="Times New Roman" w:hAnsi="Times New Roman" w:cs="Times New Roman"/>
          <w:color w:val="000000" w:themeColor="text1"/>
          <w:sz w:val="26"/>
          <w:szCs w:val="26"/>
          <w:lang w:val="fr-FR"/>
        </w:rPr>
      </w:pPr>
    </w:p>
    <w:p w14:paraId="78357805" w14:textId="77777777" w:rsidR="00FB2721" w:rsidRPr="00C61721" w:rsidRDefault="00FB2721" w:rsidP="00C61721">
      <w:pPr>
        <w:jc w:val="both"/>
        <w:rPr>
          <w:rFonts w:ascii="Times New Roman" w:hAnsi="Times New Roman" w:cs="Times New Roman"/>
          <w:color w:val="000000" w:themeColor="text1"/>
          <w:sz w:val="26"/>
          <w:szCs w:val="26"/>
          <w:lang w:val="fr-FR"/>
        </w:rPr>
      </w:pPr>
    </w:p>
    <w:p w14:paraId="364A5C24" w14:textId="77777777" w:rsidR="00EB2FB1" w:rsidRPr="00C61721" w:rsidRDefault="00EB2FB1" w:rsidP="00C61721">
      <w:pPr>
        <w:jc w:val="both"/>
        <w:rPr>
          <w:rFonts w:ascii="Times New Roman" w:hAnsi="Times New Roman" w:cs="Times New Roman"/>
          <w:color w:val="000000" w:themeColor="text1"/>
          <w:sz w:val="26"/>
          <w:szCs w:val="26"/>
          <w:lang w:val="fr-FR"/>
        </w:rPr>
      </w:pPr>
    </w:p>
    <w:p w14:paraId="5DBDA286" w14:textId="77777777" w:rsidR="00EB2FB1" w:rsidRPr="00C61721" w:rsidRDefault="00EB2FB1" w:rsidP="00C61721">
      <w:pPr>
        <w:jc w:val="both"/>
        <w:rPr>
          <w:rFonts w:ascii="Times New Roman" w:hAnsi="Times New Roman" w:cs="Times New Roman"/>
          <w:color w:val="000000" w:themeColor="text1"/>
          <w:sz w:val="26"/>
          <w:szCs w:val="26"/>
          <w:lang w:val="fr-FR"/>
        </w:rPr>
      </w:pPr>
    </w:p>
    <w:p w14:paraId="4F10D987" w14:textId="77777777" w:rsidR="00EB2FB1" w:rsidRPr="00C61721" w:rsidRDefault="004715C4"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color w:val="000000" w:themeColor="text1"/>
          <w:sz w:val="26"/>
          <w:szCs w:val="26"/>
          <w:lang w:val="fr-FR" w:eastAsia="fr-FR"/>
        </w:rPr>
        <w:lastRenderedPageBreak/>
        <mc:AlternateContent>
          <mc:Choice Requires="wps">
            <w:drawing>
              <wp:anchor distT="0" distB="0" distL="114300" distR="114300" simplePos="0" relativeHeight="251695104" behindDoc="1" locked="0" layoutInCell="1" allowOverlap="1" wp14:anchorId="0B9E161A" wp14:editId="1A74BEA0">
                <wp:simplePos x="0" y="0"/>
                <wp:positionH relativeFrom="column">
                  <wp:posOffset>-366395</wp:posOffset>
                </wp:positionH>
                <wp:positionV relativeFrom="paragraph">
                  <wp:posOffset>-126365</wp:posOffset>
                </wp:positionV>
                <wp:extent cx="6781800" cy="1162050"/>
                <wp:effectExtent l="0" t="0" r="0" b="0"/>
                <wp:wrapNone/>
                <wp:docPr id="1530549267" name="Rectangle : coins arrondis 1"/>
                <wp:cNvGraphicFramePr/>
                <a:graphic xmlns:a="http://schemas.openxmlformats.org/drawingml/2006/main">
                  <a:graphicData uri="http://schemas.microsoft.com/office/word/2010/wordprocessingShape">
                    <wps:wsp>
                      <wps:cNvSpPr/>
                      <wps:spPr>
                        <a:xfrm>
                          <a:off x="0" y="0"/>
                          <a:ext cx="6781800" cy="1162050"/>
                        </a:xfrm>
                        <a:prstGeom prst="round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0834A9" w14:textId="77777777" w:rsidR="00D52988" w:rsidRPr="001550D4" w:rsidRDefault="0027412A" w:rsidP="00D52988">
                            <w:pPr>
                              <w:rPr>
                                <w:rFonts w:ascii="Times New Roman" w:hAnsi="Times New Roman" w:cs="Times New Roman"/>
                                <w:color w:val="000000" w:themeColor="text1"/>
                                <w:sz w:val="28"/>
                                <w:szCs w:val="28"/>
                                <w:lang w:val="fr-FR"/>
                              </w:rPr>
                            </w:pPr>
                            <w:r>
                              <w:rPr>
                                <w:rFonts w:ascii="Times New Roman" w:hAnsi="Times New Roman" w:cs="Times New Roman"/>
                                <w:color w:val="000000" w:themeColor="text1"/>
                                <w:sz w:val="28"/>
                                <w:szCs w:val="28"/>
                                <w:lang w:val="fr-FR"/>
                              </w:rPr>
                              <w:t>Puis</w:t>
                            </w:r>
                            <w:r w:rsidR="00D52988" w:rsidRPr="001550D4">
                              <w:rPr>
                                <w:rFonts w:ascii="Times New Roman" w:hAnsi="Times New Roman" w:cs="Times New Roman"/>
                                <w:color w:val="000000" w:themeColor="text1"/>
                                <w:sz w:val="28"/>
                                <w:szCs w:val="28"/>
                                <w:lang w:val="fr-FR"/>
                              </w:rPr>
                              <w:t xml:space="preserve"> nous </w:t>
                            </w:r>
                            <w:r w:rsidR="004715C4">
                              <w:rPr>
                                <w:rFonts w:ascii="Times New Roman" w:hAnsi="Times New Roman" w:cs="Times New Roman"/>
                                <w:color w:val="000000" w:themeColor="text1"/>
                                <w:sz w:val="28"/>
                                <w:szCs w:val="28"/>
                                <w:lang w:val="fr-FR"/>
                              </w:rPr>
                              <w:t>allons exécuter</w:t>
                            </w:r>
                            <w:r w:rsidR="00D52988" w:rsidRPr="001550D4">
                              <w:rPr>
                                <w:rFonts w:ascii="Times New Roman" w:hAnsi="Times New Roman" w:cs="Times New Roman"/>
                                <w:color w:val="000000" w:themeColor="text1"/>
                                <w:sz w:val="28"/>
                                <w:szCs w:val="28"/>
                                <w:lang w:val="fr-FR"/>
                              </w:rPr>
                              <w:t xml:space="preserve"> la commande docker-compose up -d </w:t>
                            </w:r>
                            <w:r w:rsidR="004715C4">
                              <w:rPr>
                                <w:rFonts w:ascii="Times New Roman" w:hAnsi="Times New Roman" w:cs="Times New Roman"/>
                                <w:color w:val="000000" w:themeColor="text1"/>
                                <w:sz w:val="28"/>
                                <w:szCs w:val="28"/>
                                <w:lang w:val="fr-FR"/>
                              </w:rPr>
                              <w:t>pour faire tourner le container.</w:t>
                            </w:r>
                          </w:p>
                          <w:p w14:paraId="44D916DA" w14:textId="77777777" w:rsidR="00D52988" w:rsidRPr="001550D4" w:rsidRDefault="00D52988" w:rsidP="00D52988">
                            <w:pPr>
                              <w:rPr>
                                <w:rFonts w:ascii="Times New Roman" w:hAnsi="Times New Roman" w:cs="Times New Roman"/>
                                <w:color w:val="000000" w:themeColor="text1"/>
                                <w:sz w:val="28"/>
                                <w:szCs w:val="28"/>
                                <w:lang w:val="fr-FR"/>
                              </w:rPr>
                            </w:pPr>
                            <w:r w:rsidRPr="001550D4">
                              <w:rPr>
                                <w:rFonts w:ascii="Times New Roman" w:hAnsi="Times New Roman" w:cs="Times New Roman"/>
                                <w:color w:val="000000" w:themeColor="text1"/>
                                <w:sz w:val="28"/>
                                <w:szCs w:val="28"/>
                                <w:lang w:val="fr-FR"/>
                              </w:rPr>
                              <w:t>Pour terminer nous exécuterons la commande docker inspect proxy</w:t>
                            </w:r>
                            <w:r>
                              <w:rPr>
                                <w:rFonts w:ascii="Times New Roman" w:hAnsi="Times New Roman" w:cs="Times New Roman"/>
                                <w:color w:val="000000" w:themeColor="text1"/>
                                <w:sz w:val="28"/>
                                <w:szCs w:val="28"/>
                                <w:lang w:val="fr-FR"/>
                              </w:rPr>
                              <w:t xml:space="preserve"> qui est le nom du contenaire </w:t>
                            </w:r>
                            <w:r w:rsidRPr="001550D4">
                              <w:rPr>
                                <w:rFonts w:ascii="Times New Roman" w:hAnsi="Times New Roman" w:cs="Times New Roman"/>
                                <w:color w:val="000000" w:themeColor="text1"/>
                                <w:sz w:val="28"/>
                                <w:szCs w:val="28"/>
                                <w:lang w:val="fr-FR"/>
                              </w:rPr>
                              <w:t>pour voir l’ensemble des configurations effectuées.</w:t>
                            </w:r>
                            <w:r>
                              <w:rPr>
                                <w:rFonts w:ascii="Times New Roman" w:hAnsi="Times New Roman" w:cs="Times New Roman"/>
                                <w:color w:val="000000" w:themeColor="text1"/>
                                <w:sz w:val="28"/>
                                <w:szCs w:val="28"/>
                                <w:lang w:val="fr-FR"/>
                              </w:rPr>
                              <w:t xml:space="preserve">  Nous verrons l’identifiant et l’état actuel du contenaire. </w:t>
                            </w:r>
                          </w:p>
                          <w:p w14:paraId="574E92C5" w14:textId="77777777" w:rsidR="00D52988" w:rsidRDefault="00D52988" w:rsidP="00D529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9E161A" id="_x0000_s1041" style="position:absolute;left:0;text-align:left;margin-left:-28.85pt;margin-top:-9.95pt;width:534pt;height:91.5pt;z-index:-251621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" fillcolor="white [3212]" stroked="f" strokeweight="1pt">
                <v:stroke joinstyle="miter"/>
                <v:textbox>
                  <w:txbxContent>
                    <w:p w14:paraId="3B0834A9" w14:textId="77777777" w:rsidR="00D52988" w:rsidRPr="001550D4" w:rsidRDefault="0027412A" w:rsidP="00D52988">
                      <w:pPr>
                        <w:rPr>
                          <w:rFonts w:ascii="Times New Roman" w:hAnsi="Times New Roman" w:cs="Times New Roman"/>
                          <w:color w:val="000000" w:themeColor="text1"/>
                          <w:sz w:val="28"/>
                          <w:szCs w:val="28"/>
                          <w:lang w:val="fr-FR"/>
                        </w:rPr>
                      </w:pPr>
                      <w:r>
                        <w:rPr>
                          <w:rFonts w:ascii="Times New Roman" w:hAnsi="Times New Roman" w:cs="Times New Roman"/>
                          <w:color w:val="000000" w:themeColor="text1"/>
                          <w:sz w:val="28"/>
                          <w:szCs w:val="28"/>
                          <w:lang w:val="fr-FR"/>
                        </w:rPr>
                        <w:t>Puis</w:t>
                      </w:r>
                      <w:r w:rsidR="00D52988" w:rsidRPr="001550D4">
                        <w:rPr>
                          <w:rFonts w:ascii="Times New Roman" w:hAnsi="Times New Roman" w:cs="Times New Roman"/>
                          <w:color w:val="000000" w:themeColor="text1"/>
                          <w:sz w:val="28"/>
                          <w:szCs w:val="28"/>
                          <w:lang w:val="fr-FR"/>
                        </w:rPr>
                        <w:t xml:space="preserve"> nous </w:t>
                      </w:r>
                      <w:r w:rsidR="004715C4">
                        <w:rPr>
                          <w:rFonts w:ascii="Times New Roman" w:hAnsi="Times New Roman" w:cs="Times New Roman"/>
                          <w:color w:val="000000" w:themeColor="text1"/>
                          <w:sz w:val="28"/>
                          <w:szCs w:val="28"/>
                          <w:lang w:val="fr-FR"/>
                        </w:rPr>
                        <w:t>allons exécuter</w:t>
                      </w:r>
                      <w:r w:rsidR="00D52988" w:rsidRPr="001550D4">
                        <w:rPr>
                          <w:rFonts w:ascii="Times New Roman" w:hAnsi="Times New Roman" w:cs="Times New Roman"/>
                          <w:color w:val="000000" w:themeColor="text1"/>
                          <w:sz w:val="28"/>
                          <w:szCs w:val="28"/>
                          <w:lang w:val="fr-FR"/>
                        </w:rPr>
                        <w:t xml:space="preserve"> la commande docker-compose up -d </w:t>
                      </w:r>
                      <w:r w:rsidR="004715C4">
                        <w:rPr>
                          <w:rFonts w:ascii="Times New Roman" w:hAnsi="Times New Roman" w:cs="Times New Roman"/>
                          <w:color w:val="000000" w:themeColor="text1"/>
                          <w:sz w:val="28"/>
                          <w:szCs w:val="28"/>
                          <w:lang w:val="fr-FR"/>
                        </w:rPr>
                        <w:t>pour faire tourner le container.</w:t>
                      </w:r>
                    </w:p>
                    <w:p w14:paraId="44D916DA" w14:textId="77777777" w:rsidR="00D52988" w:rsidRPr="001550D4" w:rsidRDefault="00D52988" w:rsidP="00D52988">
                      <w:pPr>
                        <w:rPr>
                          <w:rFonts w:ascii="Times New Roman" w:hAnsi="Times New Roman" w:cs="Times New Roman"/>
                          <w:color w:val="000000" w:themeColor="text1"/>
                          <w:sz w:val="28"/>
                          <w:szCs w:val="28"/>
                          <w:lang w:val="fr-FR"/>
                        </w:rPr>
                      </w:pPr>
                      <w:r w:rsidRPr="001550D4">
                        <w:rPr>
                          <w:rFonts w:ascii="Times New Roman" w:hAnsi="Times New Roman" w:cs="Times New Roman"/>
                          <w:color w:val="000000" w:themeColor="text1"/>
                          <w:sz w:val="28"/>
                          <w:szCs w:val="28"/>
                          <w:lang w:val="fr-FR"/>
                        </w:rPr>
                        <w:t>Pour terminer nous exécuterons la commande docker inspect proxy</w:t>
                      </w:r>
                      <w:r>
                        <w:rPr>
                          <w:rFonts w:ascii="Times New Roman" w:hAnsi="Times New Roman" w:cs="Times New Roman"/>
                          <w:color w:val="000000" w:themeColor="text1"/>
                          <w:sz w:val="28"/>
                          <w:szCs w:val="28"/>
                          <w:lang w:val="fr-FR"/>
                        </w:rPr>
                        <w:t xml:space="preserve"> qui est le nom du contenaire </w:t>
                      </w:r>
                      <w:r w:rsidRPr="001550D4">
                        <w:rPr>
                          <w:rFonts w:ascii="Times New Roman" w:hAnsi="Times New Roman" w:cs="Times New Roman"/>
                          <w:color w:val="000000" w:themeColor="text1"/>
                          <w:sz w:val="28"/>
                          <w:szCs w:val="28"/>
                          <w:lang w:val="fr-FR"/>
                        </w:rPr>
                        <w:t>pour voir l’ensemble des configurations effectuées.</w:t>
                      </w:r>
                      <w:r>
                        <w:rPr>
                          <w:rFonts w:ascii="Times New Roman" w:hAnsi="Times New Roman" w:cs="Times New Roman"/>
                          <w:color w:val="000000" w:themeColor="text1"/>
                          <w:sz w:val="28"/>
                          <w:szCs w:val="28"/>
                          <w:lang w:val="fr-FR"/>
                        </w:rPr>
                        <w:t xml:space="preserve">  Nous verrons l’identifiant et l’état actuel du contenaire. </w:t>
                      </w:r>
                    </w:p>
                    <w:p w14:paraId="574E92C5" w14:textId="77777777" w:rsidR="00D52988" w:rsidRDefault="00D52988" w:rsidP="00D52988">
                      <w:pPr>
                        <w:jc w:val="center"/>
                      </w:pPr>
                    </w:p>
                  </w:txbxContent>
                </v:textbox>
              </v:roundrect>
            </w:pict>
          </mc:Fallback>
        </mc:AlternateContent>
      </w:r>
    </w:p>
    <w:p w14:paraId="5475EAA1" w14:textId="77777777" w:rsidR="00EB2FB1" w:rsidRPr="00C61721" w:rsidRDefault="00EB2FB1" w:rsidP="00C61721">
      <w:pPr>
        <w:jc w:val="both"/>
        <w:rPr>
          <w:rFonts w:ascii="Times New Roman" w:hAnsi="Times New Roman" w:cs="Times New Roman"/>
          <w:color w:val="000000" w:themeColor="text1"/>
          <w:sz w:val="26"/>
          <w:szCs w:val="26"/>
          <w:lang w:val="fr-FR"/>
        </w:rPr>
      </w:pPr>
    </w:p>
    <w:p w14:paraId="4AB7137B" w14:textId="77777777" w:rsidR="00EB2FB1" w:rsidRPr="00C61721" w:rsidRDefault="00EB2FB1" w:rsidP="00C61721">
      <w:pPr>
        <w:jc w:val="both"/>
        <w:rPr>
          <w:rFonts w:ascii="Times New Roman" w:hAnsi="Times New Roman" w:cs="Times New Roman"/>
          <w:color w:val="000000" w:themeColor="text1"/>
          <w:sz w:val="26"/>
          <w:szCs w:val="26"/>
          <w:lang w:val="fr-FR"/>
        </w:rPr>
      </w:pPr>
    </w:p>
    <w:p w14:paraId="6C732C39" w14:textId="77777777" w:rsidR="00EB2FB1" w:rsidRPr="00C61721" w:rsidRDefault="004715C4"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lang w:val="fr-FR" w:eastAsia="fr-FR"/>
        </w:rPr>
        <w:drawing>
          <wp:anchor distT="0" distB="0" distL="114300" distR="114300" simplePos="0" relativeHeight="251694080" behindDoc="1" locked="0" layoutInCell="1" allowOverlap="1" wp14:anchorId="4AC2956C" wp14:editId="29AB5308">
            <wp:simplePos x="0" y="0"/>
            <wp:positionH relativeFrom="column">
              <wp:posOffset>-23495</wp:posOffset>
            </wp:positionH>
            <wp:positionV relativeFrom="paragraph">
              <wp:posOffset>261620</wp:posOffset>
            </wp:positionV>
            <wp:extent cx="5972810" cy="3275965"/>
            <wp:effectExtent l="0" t="0" r="8890" b="635"/>
            <wp:wrapNone/>
            <wp:docPr id="81603178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a:extLst>
                        <a:ext uri="{28A0092B-C50C-407E-A947-70E740481C1C}">
                          <a14:useLocalDpi xmlns:a14="http://schemas.microsoft.com/office/drawing/2010/main" val="0"/>
                        </a:ext>
                      </a:extLst>
                    </a:blip>
                    <a:srcRect l="6912" t="10780" r="6451" b="10528"/>
                    <a:stretch/>
                  </pic:blipFill>
                  <pic:spPr bwMode="auto">
                    <a:xfrm>
                      <a:off x="0" y="0"/>
                      <a:ext cx="5972810" cy="3275965"/>
                    </a:xfrm>
                    <a:prstGeom prst="rect">
                      <a:avLst/>
                    </a:prstGeom>
                    <a:noFill/>
                    <a:ln>
                      <a:noFill/>
                    </a:ln>
                    <a:extLst>
                      <a:ext uri="{53640926-AAD7-44D8-BBD7-CCE9431645EC}">
                        <a14:shadowObscured xmlns:a14="http://schemas.microsoft.com/office/drawing/2010/main"/>
                      </a:ext>
                    </a:extLst>
                  </pic:spPr>
                </pic:pic>
              </a:graphicData>
            </a:graphic>
          </wp:anchor>
        </w:drawing>
      </w:r>
    </w:p>
    <w:p w14:paraId="19747F0B" w14:textId="77777777" w:rsidR="00EB2FB1" w:rsidRPr="00C61721" w:rsidRDefault="00EB2FB1" w:rsidP="00C61721">
      <w:pPr>
        <w:jc w:val="both"/>
        <w:rPr>
          <w:rFonts w:ascii="Times New Roman" w:hAnsi="Times New Roman" w:cs="Times New Roman"/>
          <w:color w:val="000000" w:themeColor="text1"/>
          <w:sz w:val="26"/>
          <w:szCs w:val="26"/>
          <w:lang w:val="fr-FR"/>
        </w:rPr>
      </w:pPr>
    </w:p>
    <w:p w14:paraId="253A980C" w14:textId="77777777" w:rsidR="00EB2FB1" w:rsidRPr="00C61721" w:rsidRDefault="00EB2FB1" w:rsidP="00C61721">
      <w:pPr>
        <w:jc w:val="both"/>
        <w:rPr>
          <w:rFonts w:ascii="Times New Roman" w:hAnsi="Times New Roman" w:cs="Times New Roman"/>
          <w:color w:val="000000" w:themeColor="text1"/>
          <w:sz w:val="26"/>
          <w:szCs w:val="26"/>
          <w:lang w:val="fr-FR"/>
        </w:rPr>
      </w:pPr>
    </w:p>
    <w:p w14:paraId="53E7D009" w14:textId="77777777" w:rsidR="00EB2FB1" w:rsidRPr="00C61721" w:rsidRDefault="00EB2FB1" w:rsidP="00C61721">
      <w:pPr>
        <w:jc w:val="both"/>
        <w:rPr>
          <w:rFonts w:ascii="Times New Roman" w:hAnsi="Times New Roman" w:cs="Times New Roman"/>
          <w:color w:val="000000" w:themeColor="text1"/>
          <w:sz w:val="26"/>
          <w:szCs w:val="26"/>
          <w:lang w:val="fr-FR"/>
        </w:rPr>
      </w:pPr>
    </w:p>
    <w:p w14:paraId="7F24D4A3" w14:textId="77777777" w:rsidR="00EB2FB1" w:rsidRPr="00C61721" w:rsidRDefault="00EB2FB1" w:rsidP="00C61721">
      <w:pPr>
        <w:jc w:val="both"/>
        <w:rPr>
          <w:rFonts w:ascii="Times New Roman" w:hAnsi="Times New Roman" w:cs="Times New Roman"/>
          <w:color w:val="000000" w:themeColor="text1"/>
          <w:sz w:val="26"/>
          <w:szCs w:val="26"/>
          <w:lang w:val="fr-FR"/>
        </w:rPr>
      </w:pPr>
    </w:p>
    <w:p w14:paraId="42FE7C95" w14:textId="77777777" w:rsidR="00EB2FB1" w:rsidRPr="00C61721" w:rsidRDefault="00EB2FB1" w:rsidP="00C61721">
      <w:pPr>
        <w:jc w:val="both"/>
        <w:rPr>
          <w:rFonts w:ascii="Times New Roman" w:hAnsi="Times New Roman" w:cs="Times New Roman"/>
          <w:color w:val="000000" w:themeColor="text1"/>
          <w:sz w:val="26"/>
          <w:szCs w:val="26"/>
          <w:lang w:val="fr-FR"/>
        </w:rPr>
      </w:pPr>
    </w:p>
    <w:p w14:paraId="37FE3446" w14:textId="77777777" w:rsidR="00EB2FB1" w:rsidRPr="00C61721" w:rsidRDefault="00EB2FB1" w:rsidP="00C61721">
      <w:pPr>
        <w:jc w:val="both"/>
        <w:rPr>
          <w:rFonts w:ascii="Times New Roman" w:hAnsi="Times New Roman" w:cs="Times New Roman"/>
          <w:color w:val="000000" w:themeColor="text1"/>
          <w:sz w:val="26"/>
          <w:szCs w:val="26"/>
          <w:lang w:val="fr-FR"/>
        </w:rPr>
      </w:pPr>
    </w:p>
    <w:p w14:paraId="2E283A99" w14:textId="77777777" w:rsidR="00EB2FB1" w:rsidRPr="00C61721" w:rsidRDefault="00EB2FB1" w:rsidP="00C61721">
      <w:pPr>
        <w:jc w:val="both"/>
        <w:rPr>
          <w:rFonts w:ascii="Times New Roman" w:hAnsi="Times New Roman" w:cs="Times New Roman"/>
          <w:color w:val="000000" w:themeColor="text1"/>
          <w:sz w:val="26"/>
          <w:szCs w:val="26"/>
          <w:lang w:val="fr-FR"/>
        </w:rPr>
      </w:pPr>
    </w:p>
    <w:p w14:paraId="585CB8E7" w14:textId="77777777" w:rsidR="00EB2FB1" w:rsidRPr="00C61721" w:rsidRDefault="00EB2FB1" w:rsidP="00C61721">
      <w:pPr>
        <w:jc w:val="both"/>
        <w:rPr>
          <w:rFonts w:ascii="Times New Roman" w:hAnsi="Times New Roman" w:cs="Times New Roman"/>
          <w:color w:val="000000" w:themeColor="text1"/>
          <w:sz w:val="26"/>
          <w:szCs w:val="26"/>
          <w:lang w:val="fr-FR"/>
        </w:rPr>
      </w:pPr>
    </w:p>
    <w:p w14:paraId="782E4E08" w14:textId="77777777" w:rsidR="00EB2FB1" w:rsidRPr="00C61721" w:rsidRDefault="00EB2FB1" w:rsidP="00C61721">
      <w:pPr>
        <w:jc w:val="both"/>
        <w:rPr>
          <w:rFonts w:ascii="Times New Roman" w:hAnsi="Times New Roman" w:cs="Times New Roman"/>
          <w:color w:val="000000" w:themeColor="text1"/>
          <w:sz w:val="26"/>
          <w:szCs w:val="26"/>
          <w:lang w:val="fr-FR"/>
        </w:rPr>
      </w:pPr>
    </w:p>
    <w:p w14:paraId="23747A20" w14:textId="77777777" w:rsidR="00EB2FB1" w:rsidRPr="00C61721" w:rsidRDefault="00EB2FB1" w:rsidP="00C61721">
      <w:pPr>
        <w:jc w:val="both"/>
        <w:rPr>
          <w:rFonts w:ascii="Times New Roman" w:hAnsi="Times New Roman" w:cs="Times New Roman"/>
          <w:color w:val="000000" w:themeColor="text1"/>
          <w:sz w:val="26"/>
          <w:szCs w:val="26"/>
          <w:lang w:val="fr-FR"/>
        </w:rPr>
      </w:pPr>
    </w:p>
    <w:p w14:paraId="467DE2C9" w14:textId="77777777" w:rsidR="00EB2FB1" w:rsidRPr="00C61721" w:rsidRDefault="00EB2FB1" w:rsidP="00C61721">
      <w:pPr>
        <w:jc w:val="both"/>
        <w:rPr>
          <w:rFonts w:ascii="Times New Roman" w:hAnsi="Times New Roman" w:cs="Times New Roman"/>
          <w:color w:val="000000" w:themeColor="text1"/>
          <w:sz w:val="26"/>
          <w:szCs w:val="26"/>
          <w:lang w:val="fr-FR"/>
        </w:rPr>
      </w:pPr>
    </w:p>
    <w:p w14:paraId="66720598" w14:textId="77777777" w:rsidR="00EB2FB1" w:rsidRPr="00C61721" w:rsidRDefault="00EB2FB1" w:rsidP="00C61721">
      <w:pPr>
        <w:jc w:val="both"/>
        <w:rPr>
          <w:rFonts w:ascii="Times New Roman" w:hAnsi="Times New Roman" w:cs="Times New Roman"/>
          <w:color w:val="000000" w:themeColor="text1"/>
          <w:sz w:val="26"/>
          <w:szCs w:val="26"/>
          <w:lang w:val="fr-FR"/>
        </w:rPr>
      </w:pPr>
    </w:p>
    <w:p w14:paraId="3F4D8A7C" w14:textId="77777777" w:rsidR="00EB2FB1" w:rsidRPr="00C61721" w:rsidRDefault="004715C4"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692032" behindDoc="1" locked="0" layoutInCell="1" allowOverlap="1" wp14:anchorId="25EB2FFF" wp14:editId="35B15227">
                <wp:simplePos x="0" y="0"/>
                <wp:positionH relativeFrom="column">
                  <wp:posOffset>-194310</wp:posOffset>
                </wp:positionH>
                <wp:positionV relativeFrom="paragraph">
                  <wp:posOffset>142875</wp:posOffset>
                </wp:positionV>
                <wp:extent cx="6267450" cy="571500"/>
                <wp:effectExtent l="0" t="0" r="19050" b="19050"/>
                <wp:wrapNone/>
                <wp:docPr id="1650904834" name="Rectangle : coins arrondis 1"/>
                <wp:cNvGraphicFramePr/>
                <a:graphic xmlns:a="http://schemas.openxmlformats.org/drawingml/2006/main">
                  <a:graphicData uri="http://schemas.microsoft.com/office/word/2010/wordprocessingShape">
                    <wps:wsp>
                      <wps:cNvSpPr/>
                      <wps:spPr>
                        <a:xfrm>
                          <a:off x="0" y="0"/>
                          <a:ext cx="6267450" cy="571500"/>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0F0FB" w14:textId="77777777" w:rsidR="003D17BA" w:rsidRDefault="003D17BA" w:rsidP="003D17BA">
                            <w:pPr>
                              <w:rPr>
                                <w:rFonts w:ascii="Times New Roman" w:hAnsi="Times New Roman" w:cs="Times New Roman"/>
                                <w:color w:val="000000" w:themeColor="text1"/>
                                <w:sz w:val="26"/>
                                <w:szCs w:val="26"/>
                                <w:lang w:val="fr-FR"/>
                              </w:rPr>
                            </w:pPr>
                            <w:r>
                              <w:rPr>
                                <w:rFonts w:ascii="Times New Roman" w:hAnsi="Times New Roman" w:cs="Times New Roman"/>
                                <w:color w:val="000000" w:themeColor="text1"/>
                                <w:sz w:val="26"/>
                                <w:szCs w:val="26"/>
                                <w:lang w:val="fr-FR"/>
                              </w:rPr>
                              <w:t xml:space="preserve">Dans notre processus d’inspection nous affichons l’ensemble des configurations effectuées en plus le port exposé qui est par défaut 80 sur le http. </w:t>
                            </w:r>
                          </w:p>
                          <w:p w14:paraId="02199D70" w14:textId="77777777" w:rsidR="003D17BA" w:rsidRPr="00C61721" w:rsidRDefault="003D17BA" w:rsidP="003D17BA">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5EB2FFF" id="_x0000_s1042" style="position:absolute;left:0;text-align:left;margin-left:-15.3pt;margin-top:11.25pt;width:493.5pt;height:45pt;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" fillcolor="white [3212]" strokecolor="white [3212]" strokeweight="1pt">
                <v:stroke joinstyle="miter"/>
                <v:textbox>
                  <w:txbxContent>
                    <w:p w14:paraId="3FB0F0FB" w14:textId="77777777" w:rsidR="003D17BA" w:rsidRDefault="003D17BA" w:rsidP="003D17BA">
                      <w:pPr>
                        <w:rPr>
                          <w:rFonts w:ascii="Times New Roman" w:hAnsi="Times New Roman" w:cs="Times New Roman"/>
                          <w:color w:val="000000" w:themeColor="text1"/>
                          <w:sz w:val="26"/>
                          <w:szCs w:val="26"/>
                          <w:lang w:val="fr-FR"/>
                        </w:rPr>
                      </w:pPr>
                      <w:r>
                        <w:rPr>
                          <w:rFonts w:ascii="Times New Roman" w:hAnsi="Times New Roman" w:cs="Times New Roman"/>
                          <w:color w:val="000000" w:themeColor="text1"/>
                          <w:sz w:val="26"/>
                          <w:szCs w:val="26"/>
                          <w:lang w:val="fr-FR"/>
                        </w:rPr>
                        <w:t xml:space="preserve">Dans notre processus d’inspection nous affichons l’ensemble des configurations effectuées en plus le port exposé qui est par défaut 80 sur le http. </w:t>
                      </w:r>
                    </w:p>
                    <w:p w14:paraId="02199D70" w14:textId="77777777" w:rsidR="003D17BA" w:rsidRPr="00C61721" w:rsidRDefault="003D17BA" w:rsidP="003D17BA">
                      <w:pPr>
                        <w:jc w:val="center"/>
                        <w:rPr>
                          <w:lang w:val="fr-FR"/>
                        </w:rPr>
                      </w:pPr>
                    </w:p>
                  </w:txbxContent>
                </v:textbox>
              </v:roundrect>
            </w:pict>
          </mc:Fallback>
        </mc:AlternateContent>
      </w:r>
    </w:p>
    <w:p w14:paraId="1CC690F7" w14:textId="77777777" w:rsidR="00EB2FB1" w:rsidRPr="00C61721" w:rsidRDefault="004715C4"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689984" behindDoc="1" locked="0" layoutInCell="1" allowOverlap="1" wp14:anchorId="4A9D025B" wp14:editId="41973BF0">
                <wp:simplePos x="0" y="0"/>
                <wp:positionH relativeFrom="column">
                  <wp:posOffset>-556895</wp:posOffset>
                </wp:positionH>
                <wp:positionV relativeFrom="paragraph">
                  <wp:posOffset>357506</wp:posOffset>
                </wp:positionV>
                <wp:extent cx="7019925" cy="3295650"/>
                <wp:effectExtent l="0" t="0" r="9525" b="0"/>
                <wp:wrapNone/>
                <wp:docPr id="1793469397" name="Rectangle : coins arrondis 12"/>
                <wp:cNvGraphicFramePr/>
                <a:graphic xmlns:a="http://schemas.openxmlformats.org/drawingml/2006/main">
                  <a:graphicData uri="http://schemas.microsoft.com/office/word/2010/wordprocessingShape">
                    <wps:wsp>
                      <wps:cNvSpPr/>
                      <wps:spPr>
                        <a:xfrm>
                          <a:off x="0" y="0"/>
                          <a:ext cx="7019925" cy="3295650"/>
                        </a:xfrm>
                        <a:prstGeom prst="round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8D2C96" w14:textId="77777777" w:rsidR="00EB2FB1" w:rsidRDefault="00EB2FB1" w:rsidP="00EB2FB1">
                            <w:pPr>
                              <w:jc w:val="center"/>
                            </w:pPr>
                            <w:r>
                              <w:rPr>
                                <w:noProof/>
                                <w:lang w:val="fr-FR" w:eastAsia="fr-FR"/>
                              </w:rPr>
                              <w:drawing>
                                <wp:inline distT="0" distB="0" distL="0" distR="0" wp14:anchorId="4CBE9955" wp14:editId="30DFDF34">
                                  <wp:extent cx="6296025" cy="3162300"/>
                                  <wp:effectExtent l="0" t="0" r="9525" b="0"/>
                                  <wp:docPr id="161260920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5">
                                            <a:extLst>
                                              <a:ext uri="{28A0092B-C50C-407E-A947-70E740481C1C}">
                                                <a14:useLocalDpi xmlns:a14="http://schemas.microsoft.com/office/drawing/2010/main" val="0"/>
                                              </a:ext>
                                            </a:extLst>
                                          </a:blip>
                                          <a:srcRect l="12096" t="13092" r="11925" b="13370"/>
                                          <a:stretch/>
                                        </pic:blipFill>
                                        <pic:spPr bwMode="auto">
                                          <a:xfrm>
                                            <a:off x="0" y="0"/>
                                            <a:ext cx="6296025" cy="3162300"/>
                                          </a:xfrm>
                                          <a:prstGeom prst="rect">
                                            <a:avLst/>
                                          </a:prstGeom>
                                          <a:noFill/>
                                          <a:ln>
                                            <a:noFill/>
                                          </a:ln>
                                          <a:extLst>
                                            <a:ext uri="{53640926-AAD7-44D8-BBD7-CCE9431645EC}">
                                              <a14:shadowObscured xmlns:a14="http://schemas.microsoft.com/office/drawing/2010/main"/>
                                            </a:ext>
                                          </a:extLst>
                                        </pic:spPr>
                                      </pic:pic>
                                    </a:graphicData>
                                  </a:graphic>
                                </wp:inline>
                              </w:drawing>
                            </w:r>
                            <w:r>
                              <w:t>"</w:t>
                            </w:r>
                          </w:p>
                          <w:p w14:paraId="36F42BC4" w14:textId="77777777" w:rsidR="00D52988" w:rsidRDefault="00D52988" w:rsidP="00EB2FB1">
                            <w:pPr>
                              <w:jc w:val="center"/>
                            </w:pPr>
                          </w:p>
                          <w:p w14:paraId="503FDDA9" w14:textId="77777777" w:rsidR="00D52988" w:rsidRDefault="00D52988" w:rsidP="00EB2FB1">
                            <w:pPr>
                              <w:jc w:val="center"/>
                            </w:pPr>
                          </w:p>
                          <w:p w14:paraId="3D2785F8" w14:textId="77777777" w:rsidR="00D52988" w:rsidRDefault="00D52988" w:rsidP="00EB2FB1">
                            <w:pPr>
                              <w:jc w:val="center"/>
                            </w:pPr>
                          </w:p>
                          <w:p w14:paraId="304B5250" w14:textId="77777777" w:rsidR="00D52988" w:rsidRDefault="00D52988" w:rsidP="00EB2FB1">
                            <w:pPr>
                              <w:jc w:val="center"/>
                            </w:pPr>
                          </w:p>
                          <w:p w14:paraId="54A18B06" w14:textId="77777777" w:rsidR="00D52988" w:rsidRDefault="00D52988" w:rsidP="00EB2FB1">
                            <w:pPr>
                              <w:jc w:val="center"/>
                            </w:pPr>
                          </w:p>
                          <w:p w14:paraId="545F355A" w14:textId="77777777" w:rsidR="00D52988" w:rsidRDefault="00D52988" w:rsidP="00EB2FB1">
                            <w:pPr>
                              <w:jc w:val="center"/>
                            </w:pPr>
                          </w:p>
                          <w:p w14:paraId="638EA52B" w14:textId="77777777" w:rsidR="00D52988" w:rsidRDefault="00D52988" w:rsidP="00EB2FB1">
                            <w:pPr>
                              <w:jc w:val="center"/>
                            </w:pPr>
                          </w:p>
                          <w:p w14:paraId="72635CE7" w14:textId="77777777" w:rsidR="00D52988" w:rsidRDefault="00D52988" w:rsidP="00EB2FB1">
                            <w:pPr>
                              <w:jc w:val="center"/>
                            </w:pPr>
                          </w:p>
                          <w:p w14:paraId="68EFF48A" w14:textId="77777777" w:rsidR="00D52988" w:rsidRDefault="00D52988" w:rsidP="00EB2FB1">
                            <w:pPr>
                              <w:jc w:val="center"/>
                            </w:pPr>
                          </w:p>
                          <w:p w14:paraId="58853E41" w14:textId="77777777" w:rsidR="00D52988" w:rsidRDefault="00D52988" w:rsidP="00EB2FB1">
                            <w:pPr>
                              <w:jc w:val="center"/>
                            </w:pPr>
                          </w:p>
                          <w:p w14:paraId="0AB22194" w14:textId="77777777" w:rsidR="00EB2FB1" w:rsidRDefault="00EB2FB1" w:rsidP="00EB2FB1">
                            <w:pPr>
                              <w:pStyle w:val="NormalWeb"/>
                            </w:pPr>
                            <w:r>
                              <w:t xml:space="preserve"> {}</w:t>
                            </w:r>
                          </w:p>
                          <w:p w14:paraId="6EBED5B2" w14:textId="77777777" w:rsidR="00EB2FB1" w:rsidRDefault="00EB2FB1" w:rsidP="00EB2FB1">
                            <w:pPr>
                              <w:jc w:val="center"/>
                            </w:pPr>
                          </w:p>
                          <w:p w14:paraId="2A1910F1" w14:textId="77777777" w:rsidR="00EB2FB1" w:rsidRDefault="00EB2FB1" w:rsidP="00EB2FB1">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9D025B" id="Rectangle : coins arrondis 12" o:spid="_x0000_s1043" style="position:absolute;left:0;text-align:left;margin-left:-43.85pt;margin-top:28.15pt;width:552.75pt;height:259.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" fillcolor="white [3212]" stroked="f" strokeweight="1pt">
                <v:stroke joinstyle="miter"/>
                <v:textbox>
                  <w:txbxContent>
                    <w:p w14:paraId="048D2C96" w14:textId="77777777" w:rsidR="00EB2FB1" w:rsidRDefault="00EB2FB1" w:rsidP="00EB2FB1">
                      <w:pPr>
                        <w:jc w:val="center"/>
                      </w:pPr>
                      <w:r>
                        <w:rPr>
                          <w:noProof/>
                          <w:lang w:val="fr-FR" w:eastAsia="fr-FR"/>
                        </w:rPr>
                        <w:drawing>
                          <wp:inline distT="0" distB="0" distL="0" distR="0" wp14:anchorId="4CBE9955" wp14:editId="30DFDF34">
                            <wp:extent cx="6296025" cy="3162300"/>
                            <wp:effectExtent l="0" t="0" r="9525" b="0"/>
                            <wp:docPr id="161260920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5">
                                      <a:extLst>
                                        <a:ext uri="{28A0092B-C50C-407E-A947-70E740481C1C}">
                                          <a14:useLocalDpi xmlns:a14="http://schemas.microsoft.com/office/drawing/2010/main" val="0"/>
                                        </a:ext>
                                      </a:extLst>
                                    </a:blip>
                                    <a:srcRect l="12096" t="13092" r="11925" b="13370"/>
                                    <a:stretch/>
                                  </pic:blipFill>
                                  <pic:spPr bwMode="auto">
                                    <a:xfrm>
                                      <a:off x="0" y="0"/>
                                      <a:ext cx="6296025" cy="3162300"/>
                                    </a:xfrm>
                                    <a:prstGeom prst="rect">
                                      <a:avLst/>
                                    </a:prstGeom>
                                    <a:noFill/>
                                    <a:ln>
                                      <a:noFill/>
                                    </a:ln>
                                    <a:extLst>
                                      <a:ext uri="{53640926-AAD7-44D8-BBD7-CCE9431645EC}">
                                        <a14:shadowObscured xmlns:a14="http://schemas.microsoft.com/office/drawing/2010/main"/>
                                      </a:ext>
                                    </a:extLst>
                                  </pic:spPr>
                                </pic:pic>
                              </a:graphicData>
                            </a:graphic>
                          </wp:inline>
                        </w:drawing>
                      </w:r>
                      <w:r>
                        <w:t>"</w:t>
                      </w:r>
                    </w:p>
                    <w:p w14:paraId="36F42BC4" w14:textId="77777777" w:rsidR="00D52988" w:rsidRDefault="00D52988" w:rsidP="00EB2FB1">
                      <w:pPr>
                        <w:jc w:val="center"/>
                      </w:pPr>
                    </w:p>
                    <w:p w14:paraId="503FDDA9" w14:textId="77777777" w:rsidR="00D52988" w:rsidRDefault="00D52988" w:rsidP="00EB2FB1">
                      <w:pPr>
                        <w:jc w:val="center"/>
                      </w:pPr>
                    </w:p>
                    <w:p w14:paraId="3D2785F8" w14:textId="77777777" w:rsidR="00D52988" w:rsidRDefault="00D52988" w:rsidP="00EB2FB1">
                      <w:pPr>
                        <w:jc w:val="center"/>
                      </w:pPr>
                    </w:p>
                    <w:p w14:paraId="304B5250" w14:textId="77777777" w:rsidR="00D52988" w:rsidRDefault="00D52988" w:rsidP="00EB2FB1">
                      <w:pPr>
                        <w:jc w:val="center"/>
                      </w:pPr>
                    </w:p>
                    <w:p w14:paraId="54A18B06" w14:textId="77777777" w:rsidR="00D52988" w:rsidRDefault="00D52988" w:rsidP="00EB2FB1">
                      <w:pPr>
                        <w:jc w:val="center"/>
                      </w:pPr>
                    </w:p>
                    <w:p w14:paraId="545F355A" w14:textId="77777777" w:rsidR="00D52988" w:rsidRDefault="00D52988" w:rsidP="00EB2FB1">
                      <w:pPr>
                        <w:jc w:val="center"/>
                      </w:pPr>
                    </w:p>
                    <w:p w14:paraId="638EA52B" w14:textId="77777777" w:rsidR="00D52988" w:rsidRDefault="00D52988" w:rsidP="00EB2FB1">
                      <w:pPr>
                        <w:jc w:val="center"/>
                      </w:pPr>
                    </w:p>
                    <w:p w14:paraId="72635CE7" w14:textId="77777777" w:rsidR="00D52988" w:rsidRDefault="00D52988" w:rsidP="00EB2FB1">
                      <w:pPr>
                        <w:jc w:val="center"/>
                      </w:pPr>
                    </w:p>
                    <w:p w14:paraId="68EFF48A" w14:textId="77777777" w:rsidR="00D52988" w:rsidRDefault="00D52988" w:rsidP="00EB2FB1">
                      <w:pPr>
                        <w:jc w:val="center"/>
                      </w:pPr>
                    </w:p>
                    <w:p w14:paraId="58853E41" w14:textId="77777777" w:rsidR="00D52988" w:rsidRDefault="00D52988" w:rsidP="00EB2FB1">
                      <w:pPr>
                        <w:jc w:val="center"/>
                      </w:pPr>
                    </w:p>
                    <w:p w14:paraId="0AB22194" w14:textId="77777777" w:rsidR="00EB2FB1" w:rsidRDefault="00EB2FB1" w:rsidP="00EB2FB1">
                      <w:pPr>
                        <w:pStyle w:val="NormalWeb"/>
                      </w:pPr>
                      <w:r>
                        <w:t xml:space="preserve"> {}</w:t>
                      </w:r>
                    </w:p>
                    <w:p w14:paraId="6EBED5B2" w14:textId="77777777" w:rsidR="00EB2FB1" w:rsidRDefault="00EB2FB1" w:rsidP="00EB2FB1">
                      <w:pPr>
                        <w:jc w:val="center"/>
                      </w:pPr>
                    </w:p>
                    <w:p w14:paraId="2A1910F1" w14:textId="77777777" w:rsidR="00EB2FB1" w:rsidRDefault="00EB2FB1" w:rsidP="00EB2FB1">
                      <w:pPr>
                        <w:jc w:val="center"/>
                      </w:pPr>
                      <w:r>
                        <w:t xml:space="preserve">            },</w:t>
                      </w:r>
                    </w:p>
                  </w:txbxContent>
                </v:textbox>
              </v:roundrect>
            </w:pict>
          </mc:Fallback>
        </mc:AlternateContent>
      </w:r>
    </w:p>
    <w:p w14:paraId="08B40603" w14:textId="77777777" w:rsidR="00EB2FB1" w:rsidRPr="00C61721" w:rsidRDefault="00EB2FB1" w:rsidP="00C61721">
      <w:pPr>
        <w:jc w:val="both"/>
        <w:rPr>
          <w:rFonts w:ascii="Times New Roman" w:hAnsi="Times New Roman" w:cs="Times New Roman"/>
          <w:color w:val="000000" w:themeColor="text1"/>
          <w:sz w:val="26"/>
          <w:szCs w:val="26"/>
          <w:lang w:val="fr-FR"/>
        </w:rPr>
      </w:pPr>
    </w:p>
    <w:p w14:paraId="7D574FFE" w14:textId="77777777" w:rsidR="00EB2FB1" w:rsidRPr="00C61721" w:rsidRDefault="00EB2FB1" w:rsidP="00C61721">
      <w:pPr>
        <w:jc w:val="both"/>
        <w:rPr>
          <w:rFonts w:ascii="Times New Roman" w:hAnsi="Times New Roman" w:cs="Times New Roman"/>
          <w:color w:val="000000" w:themeColor="text1"/>
          <w:sz w:val="26"/>
          <w:szCs w:val="26"/>
          <w:lang w:val="fr-FR"/>
        </w:rPr>
      </w:pPr>
    </w:p>
    <w:p w14:paraId="19A4B83D" w14:textId="77777777" w:rsidR="00EB2FB1" w:rsidRPr="00C61721" w:rsidRDefault="00EB2FB1" w:rsidP="00C61721">
      <w:pPr>
        <w:jc w:val="both"/>
        <w:rPr>
          <w:rFonts w:ascii="Times New Roman" w:hAnsi="Times New Roman" w:cs="Times New Roman"/>
          <w:color w:val="000000" w:themeColor="text1"/>
          <w:sz w:val="26"/>
          <w:szCs w:val="26"/>
          <w:lang w:val="fr-FR"/>
        </w:rPr>
      </w:pPr>
    </w:p>
    <w:p w14:paraId="5F3CC477" w14:textId="77777777" w:rsidR="00EB2FB1" w:rsidRPr="00C61721" w:rsidRDefault="00EB2FB1" w:rsidP="00C61721">
      <w:pPr>
        <w:jc w:val="both"/>
        <w:rPr>
          <w:rFonts w:ascii="Times New Roman" w:hAnsi="Times New Roman" w:cs="Times New Roman"/>
          <w:color w:val="000000" w:themeColor="text1"/>
          <w:sz w:val="26"/>
          <w:szCs w:val="26"/>
          <w:lang w:val="fr-FR"/>
        </w:rPr>
      </w:pPr>
    </w:p>
    <w:p w14:paraId="3949EDEF" w14:textId="77777777" w:rsidR="00EB2FB1" w:rsidRPr="00C61721" w:rsidRDefault="00EB2FB1" w:rsidP="00C61721">
      <w:pPr>
        <w:jc w:val="both"/>
        <w:rPr>
          <w:rFonts w:ascii="Times New Roman" w:hAnsi="Times New Roman" w:cs="Times New Roman"/>
          <w:color w:val="000000" w:themeColor="text1"/>
          <w:sz w:val="26"/>
          <w:szCs w:val="26"/>
          <w:lang w:val="fr-FR"/>
        </w:rPr>
      </w:pPr>
    </w:p>
    <w:p w14:paraId="6439C875" w14:textId="77777777" w:rsidR="00EB2FB1" w:rsidRPr="00C61721" w:rsidRDefault="00EB2FB1" w:rsidP="00C61721">
      <w:pPr>
        <w:jc w:val="both"/>
        <w:rPr>
          <w:rFonts w:ascii="Times New Roman" w:hAnsi="Times New Roman" w:cs="Times New Roman"/>
          <w:color w:val="000000" w:themeColor="text1"/>
          <w:sz w:val="26"/>
          <w:szCs w:val="26"/>
          <w:lang w:val="fr-FR"/>
        </w:rPr>
      </w:pPr>
    </w:p>
    <w:p w14:paraId="17CC1A28" w14:textId="77777777" w:rsidR="00EB2FB1" w:rsidRPr="00C61721" w:rsidRDefault="00EB2FB1" w:rsidP="00C61721">
      <w:pPr>
        <w:jc w:val="both"/>
        <w:rPr>
          <w:rFonts w:ascii="Times New Roman" w:hAnsi="Times New Roman" w:cs="Times New Roman"/>
          <w:color w:val="000000" w:themeColor="text1"/>
          <w:sz w:val="26"/>
          <w:szCs w:val="26"/>
          <w:lang w:val="fr-FR"/>
        </w:rPr>
      </w:pPr>
    </w:p>
    <w:p w14:paraId="0C14285B" w14:textId="77777777" w:rsidR="00C90E7A" w:rsidRPr="00C61721" w:rsidRDefault="00B67F64"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color w:val="000000" w:themeColor="text1"/>
          <w:sz w:val="26"/>
          <w:szCs w:val="26"/>
          <w:lang w:val="fr-FR"/>
        </w:rPr>
        <w:t xml:space="preserve">    </w:t>
      </w:r>
    </w:p>
    <w:p w14:paraId="7C5CEAE5" w14:textId="77777777" w:rsidR="00D52988" w:rsidRPr="00C61721" w:rsidRDefault="00DB5A0B"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color w:val="000000" w:themeColor="text1"/>
          <w:sz w:val="26"/>
          <w:szCs w:val="26"/>
          <w:lang w:val="fr-FR"/>
        </w:rPr>
        <w:tab/>
      </w:r>
    </w:p>
    <w:p w14:paraId="13AC4A1B" w14:textId="77777777" w:rsidR="00D52988" w:rsidRPr="00C61721" w:rsidRDefault="0002196F"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color w:val="000000" w:themeColor="text1"/>
          <w:sz w:val="26"/>
          <w:szCs w:val="26"/>
          <w:lang w:val="fr-FR" w:eastAsia="fr-FR"/>
        </w:rPr>
        <w:lastRenderedPageBreak/>
        <mc:AlternateContent>
          <mc:Choice Requires="wps">
            <w:drawing>
              <wp:anchor distT="0" distB="0" distL="114300" distR="114300" simplePos="0" relativeHeight="251693056" behindDoc="1" locked="0" layoutInCell="1" allowOverlap="1" wp14:anchorId="04704A28" wp14:editId="70FE785F">
                <wp:simplePos x="0" y="0"/>
                <wp:positionH relativeFrom="column">
                  <wp:posOffset>-356870</wp:posOffset>
                </wp:positionH>
                <wp:positionV relativeFrom="paragraph">
                  <wp:posOffset>-240030</wp:posOffset>
                </wp:positionV>
                <wp:extent cx="6229350" cy="704850"/>
                <wp:effectExtent l="0" t="0" r="19050" b="19050"/>
                <wp:wrapNone/>
                <wp:docPr id="242339063" name="Rectangle : coins arrondis 2"/>
                <wp:cNvGraphicFramePr/>
                <a:graphic xmlns:a="http://schemas.openxmlformats.org/drawingml/2006/main">
                  <a:graphicData uri="http://schemas.microsoft.com/office/word/2010/wordprocessingShape">
                    <wps:wsp>
                      <wps:cNvSpPr/>
                      <wps:spPr>
                        <a:xfrm>
                          <a:off x="0" y="0"/>
                          <a:ext cx="6229350" cy="704850"/>
                        </a:xfrm>
                        <a:prstGeom prst="roundRect">
                          <a:avLst>
                            <a:gd name="adj" fmla="val 11262"/>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A64BB2" w14:textId="77777777" w:rsidR="00137B2A" w:rsidRPr="00C61721" w:rsidRDefault="00137B2A" w:rsidP="00137B2A">
                            <w:pPr>
                              <w:rPr>
                                <w:color w:val="000000" w:themeColor="text1"/>
                                <w:lang w:val="fr-FR"/>
                              </w:rPr>
                            </w:pPr>
                            <w:r w:rsidRPr="00C61721">
                              <w:rPr>
                                <w:color w:val="000000" w:themeColor="text1"/>
                                <w:lang w:val="fr-FR"/>
                              </w:rPr>
                              <w:t xml:space="preserve">Dans cette partie commande nous retrouverons l’image utiisée, </w:t>
                            </w:r>
                            <w:r w:rsidR="00984423" w:rsidRPr="00C61721">
                              <w:rPr>
                                <w:color w:val="000000" w:themeColor="text1"/>
                                <w:lang w:val="fr-FR"/>
                              </w:rPr>
                              <w:t>les différents</w:t>
                            </w:r>
                            <w:r w:rsidRPr="00C61721">
                              <w:rPr>
                                <w:color w:val="000000" w:themeColor="text1"/>
                                <w:lang w:val="fr-FR"/>
                              </w:rPr>
                              <w:t xml:space="preserve"> labels, le numero du container</w:t>
                            </w:r>
                            <w:r w:rsidR="004B1830" w:rsidRPr="00C61721">
                              <w:rPr>
                                <w:color w:val="000000" w:themeColor="text1"/>
                                <w:lang w:val="fr-FR"/>
                              </w:rPr>
                              <w:t>, le nom, le chemin d’accès au fichier de configuration, le chemin d’accès au dossier, le nom du service,</w:t>
                            </w:r>
                            <w:r w:rsidR="004715C4" w:rsidRPr="00C61721">
                              <w:rPr>
                                <w:color w:val="000000" w:themeColor="text1"/>
                                <w:lang w:val="fr-FR"/>
                              </w:rPr>
                              <w:t xml:space="preserve"> s</w:t>
                            </w:r>
                            <w:r w:rsidR="004B1830" w:rsidRPr="00C61721">
                              <w:rPr>
                                <w:color w:val="000000" w:themeColor="text1"/>
                                <w:lang w:val="fr-FR"/>
                              </w:rPr>
                              <w:t xml:space="preserve">a version qui est le 2.27.0, </w:t>
                            </w:r>
                            <w:r w:rsidR="00EE19FC" w:rsidRPr="00C61721">
                              <w:rPr>
                                <w:color w:val="000000" w:themeColor="text1"/>
                                <w:lang w:val="fr-FR"/>
                              </w:rPr>
                              <w:t>l</w:t>
                            </w:r>
                            <w:r w:rsidR="004B1830" w:rsidRPr="00C61721">
                              <w:rPr>
                                <w:color w:val="000000" w:themeColor="text1"/>
                                <w:lang w:val="fr-FR"/>
                              </w:rPr>
                              <w:t xml:space="preserve">a </w:t>
                            </w:r>
                            <w:proofErr w:type="spellStart"/>
                            <w:r w:rsidR="004B1830" w:rsidRPr="00C61721">
                              <w:rPr>
                                <w:color w:val="000000" w:themeColor="text1"/>
                                <w:lang w:val="fr-FR"/>
                              </w:rPr>
                              <w:t>reference</w:t>
                            </w:r>
                            <w:proofErr w:type="spellEnd"/>
                            <w:r w:rsidR="004B1830" w:rsidRPr="00C61721">
                              <w:rPr>
                                <w:color w:val="000000" w:themeColor="text1"/>
                                <w:lang w:val="fr-FR"/>
                              </w:rPr>
                              <w:t xml:space="preserve"> de l ‘image qui est ubuntu, et </w:t>
                            </w:r>
                            <w:r w:rsidR="004715C4" w:rsidRPr="00C61721">
                              <w:rPr>
                                <w:color w:val="000000" w:themeColor="text1"/>
                                <w:lang w:val="fr-FR"/>
                              </w:rPr>
                              <w:t xml:space="preserve">aussi </w:t>
                            </w:r>
                            <w:r w:rsidR="004B1830" w:rsidRPr="00C61721">
                              <w:rPr>
                                <w:color w:val="000000" w:themeColor="text1"/>
                                <w:lang w:val="fr-FR"/>
                              </w:rPr>
                              <w:t>sa version qui est</w:t>
                            </w:r>
                            <w:r w:rsidR="00984423" w:rsidRPr="00C61721">
                              <w:rPr>
                                <w:color w:val="000000" w:themeColor="text1"/>
                                <w:lang w:val="fr-FR"/>
                              </w:rPr>
                              <w:t xml:space="preserve"> 20.04.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4704A28" id="_x0000_s1044" style="position:absolute;left:0;text-align:left;margin-left:-28.1pt;margin-top:-18.9pt;width:490.5pt;height:55.5pt;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3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" fillcolor="white [3212]" strokecolor="white [3212]" strokeweight="1pt">
                <v:stroke joinstyle="miter"/>
                <v:textbox>
                  <w:txbxContent>
                    <w:p w14:paraId="3AA64BB2" w14:textId="77777777" w:rsidR="00137B2A" w:rsidRPr="00C61721" w:rsidRDefault="00137B2A" w:rsidP="00137B2A">
                      <w:pPr>
                        <w:rPr>
                          <w:color w:val="000000" w:themeColor="text1"/>
                          <w:lang w:val="fr-FR"/>
                        </w:rPr>
                      </w:pPr>
                      <w:r w:rsidRPr="00C61721">
                        <w:rPr>
                          <w:color w:val="000000" w:themeColor="text1"/>
                          <w:lang w:val="fr-FR"/>
                        </w:rPr>
                        <w:t xml:space="preserve">Dans cette partie commande nous retrouverons l’image utiisée, </w:t>
                      </w:r>
                      <w:r w:rsidR="00984423" w:rsidRPr="00C61721">
                        <w:rPr>
                          <w:color w:val="000000" w:themeColor="text1"/>
                          <w:lang w:val="fr-FR"/>
                        </w:rPr>
                        <w:t>les différents</w:t>
                      </w:r>
                      <w:r w:rsidRPr="00C61721">
                        <w:rPr>
                          <w:color w:val="000000" w:themeColor="text1"/>
                          <w:lang w:val="fr-FR"/>
                        </w:rPr>
                        <w:t xml:space="preserve"> labels, le numero du container</w:t>
                      </w:r>
                      <w:r w:rsidR="004B1830" w:rsidRPr="00C61721">
                        <w:rPr>
                          <w:color w:val="000000" w:themeColor="text1"/>
                          <w:lang w:val="fr-FR"/>
                        </w:rPr>
                        <w:t>, le nom, le chemin d’accès au fichier de configuration, le chemin d’accès au dossier, le nom du service,</w:t>
                      </w:r>
                      <w:r w:rsidR="004715C4" w:rsidRPr="00C61721">
                        <w:rPr>
                          <w:color w:val="000000" w:themeColor="text1"/>
                          <w:lang w:val="fr-FR"/>
                        </w:rPr>
                        <w:t xml:space="preserve"> s</w:t>
                      </w:r>
                      <w:r w:rsidR="004B1830" w:rsidRPr="00C61721">
                        <w:rPr>
                          <w:color w:val="000000" w:themeColor="text1"/>
                          <w:lang w:val="fr-FR"/>
                        </w:rPr>
                        <w:t xml:space="preserve">a version qui est le 2.27.0, </w:t>
                      </w:r>
                      <w:r w:rsidR="00EE19FC" w:rsidRPr="00C61721">
                        <w:rPr>
                          <w:color w:val="000000" w:themeColor="text1"/>
                          <w:lang w:val="fr-FR"/>
                        </w:rPr>
                        <w:t>l</w:t>
                      </w:r>
                      <w:r w:rsidR="004B1830" w:rsidRPr="00C61721">
                        <w:rPr>
                          <w:color w:val="000000" w:themeColor="text1"/>
                          <w:lang w:val="fr-FR"/>
                        </w:rPr>
                        <w:t xml:space="preserve">a </w:t>
                      </w:r>
                      <w:proofErr w:type="spellStart"/>
                      <w:r w:rsidR="004B1830" w:rsidRPr="00C61721">
                        <w:rPr>
                          <w:color w:val="000000" w:themeColor="text1"/>
                          <w:lang w:val="fr-FR"/>
                        </w:rPr>
                        <w:t>reference</w:t>
                      </w:r>
                      <w:proofErr w:type="spellEnd"/>
                      <w:r w:rsidR="004B1830" w:rsidRPr="00C61721">
                        <w:rPr>
                          <w:color w:val="000000" w:themeColor="text1"/>
                          <w:lang w:val="fr-FR"/>
                        </w:rPr>
                        <w:t xml:space="preserve"> de l ‘image qui est ubuntu, et </w:t>
                      </w:r>
                      <w:r w:rsidR="004715C4" w:rsidRPr="00C61721">
                        <w:rPr>
                          <w:color w:val="000000" w:themeColor="text1"/>
                          <w:lang w:val="fr-FR"/>
                        </w:rPr>
                        <w:t xml:space="preserve">aussi </w:t>
                      </w:r>
                      <w:r w:rsidR="004B1830" w:rsidRPr="00C61721">
                        <w:rPr>
                          <w:color w:val="000000" w:themeColor="text1"/>
                          <w:lang w:val="fr-FR"/>
                        </w:rPr>
                        <w:t>sa version qui est</w:t>
                      </w:r>
                      <w:r w:rsidR="00984423" w:rsidRPr="00C61721">
                        <w:rPr>
                          <w:color w:val="000000" w:themeColor="text1"/>
                          <w:lang w:val="fr-FR"/>
                        </w:rPr>
                        <w:t xml:space="preserve"> 20.04.</w:t>
                      </w:r>
                    </w:p>
                  </w:txbxContent>
                </v:textbox>
              </v:roundrect>
            </w:pict>
          </mc:Fallback>
        </mc:AlternateContent>
      </w:r>
    </w:p>
    <w:p w14:paraId="53A3AB79" w14:textId="77777777" w:rsidR="00D52988" w:rsidRPr="00C61721" w:rsidRDefault="0002196F"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691008" behindDoc="1" locked="0" layoutInCell="1" allowOverlap="1" wp14:anchorId="62D9A5FD" wp14:editId="4B542AA2">
                <wp:simplePos x="0" y="0"/>
                <wp:positionH relativeFrom="column">
                  <wp:posOffset>-528320</wp:posOffset>
                </wp:positionH>
                <wp:positionV relativeFrom="paragraph">
                  <wp:posOffset>110490</wp:posOffset>
                </wp:positionV>
                <wp:extent cx="6677025" cy="4933950"/>
                <wp:effectExtent l="0" t="0" r="9525" b="0"/>
                <wp:wrapNone/>
                <wp:docPr id="1114116053" name="Rectangle : coins arrondis 14"/>
                <wp:cNvGraphicFramePr/>
                <a:graphic xmlns:a="http://schemas.openxmlformats.org/drawingml/2006/main">
                  <a:graphicData uri="http://schemas.microsoft.com/office/word/2010/wordprocessingShape">
                    <wps:wsp>
                      <wps:cNvSpPr/>
                      <wps:spPr>
                        <a:xfrm>
                          <a:off x="0" y="0"/>
                          <a:ext cx="6677025" cy="4933950"/>
                        </a:xfrm>
                        <a:prstGeom prst="round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DF7112" w14:textId="77777777" w:rsidR="00DB7F16" w:rsidRDefault="00DB7F16" w:rsidP="00DB7F16">
                            <w:pPr>
                              <w:pStyle w:val="NormalWeb"/>
                            </w:pPr>
                            <w:r>
                              <w:rPr>
                                <w:noProof/>
                                <w:lang w:val="fr-FR" w:eastAsia="fr-FR"/>
                              </w:rPr>
                              <w:drawing>
                                <wp:inline distT="0" distB="0" distL="0" distR="0" wp14:anchorId="470D2BB8" wp14:editId="3F8DB762">
                                  <wp:extent cx="5991225" cy="4248150"/>
                                  <wp:effectExtent l="0" t="0" r="9525" b="0"/>
                                  <wp:docPr id="213774903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l="6445" t="7797" r="14618" b="14815"/>
                                          <a:stretch/>
                                        </pic:blipFill>
                                        <pic:spPr bwMode="auto">
                                          <a:xfrm>
                                            <a:off x="0" y="0"/>
                                            <a:ext cx="5991225" cy="4248150"/>
                                          </a:xfrm>
                                          <a:prstGeom prst="rect">
                                            <a:avLst/>
                                          </a:prstGeom>
                                          <a:noFill/>
                                          <a:ln>
                                            <a:noFill/>
                                          </a:ln>
                                          <a:extLst>
                                            <a:ext uri="{53640926-AAD7-44D8-BBD7-CCE9431645EC}">
                                              <a14:shadowObscured xmlns:a14="http://schemas.microsoft.com/office/drawing/2010/main"/>
                                            </a:ext>
                                          </a:extLst>
                                        </pic:spPr>
                                      </pic:pic>
                                    </a:graphicData>
                                  </a:graphic>
                                </wp:inline>
                              </w:drawing>
                            </w:r>
                          </w:p>
                          <w:p w14:paraId="20018AB2" w14:textId="77777777" w:rsidR="00DB7F16" w:rsidRDefault="00DB7F16" w:rsidP="00DB7F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9A5FD" id="_x0000_s1045" style="position:absolute;left:0;text-align:left;margin-left:-41.6pt;margin-top:8.7pt;width:525.75pt;height:388.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" fillcolor="white [3212]" stroked="f" strokeweight="1pt">
                <v:stroke joinstyle="miter"/>
                <v:textbox>
                  <w:txbxContent>
                    <w:p w14:paraId="1DDF7112" w14:textId="77777777" w:rsidR="00DB7F16" w:rsidRDefault="00DB7F16" w:rsidP="00DB7F16">
                      <w:pPr>
                        <w:pStyle w:val="NormalWeb"/>
                      </w:pPr>
                      <w:r>
                        <w:rPr>
                          <w:noProof/>
                          <w:lang w:val="fr-FR" w:eastAsia="fr-FR"/>
                        </w:rPr>
                        <w:drawing>
                          <wp:inline distT="0" distB="0" distL="0" distR="0" wp14:anchorId="470D2BB8" wp14:editId="3F8DB762">
                            <wp:extent cx="5991225" cy="4248150"/>
                            <wp:effectExtent l="0" t="0" r="9525" b="0"/>
                            <wp:docPr id="213774903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l="6445" t="7797" r="14618" b="14815"/>
                                    <a:stretch/>
                                  </pic:blipFill>
                                  <pic:spPr bwMode="auto">
                                    <a:xfrm>
                                      <a:off x="0" y="0"/>
                                      <a:ext cx="5991225" cy="4248150"/>
                                    </a:xfrm>
                                    <a:prstGeom prst="rect">
                                      <a:avLst/>
                                    </a:prstGeom>
                                    <a:noFill/>
                                    <a:ln>
                                      <a:noFill/>
                                    </a:ln>
                                    <a:extLst>
                                      <a:ext uri="{53640926-AAD7-44D8-BBD7-CCE9431645EC}">
                                        <a14:shadowObscured xmlns:a14="http://schemas.microsoft.com/office/drawing/2010/main"/>
                                      </a:ext>
                                    </a:extLst>
                                  </pic:spPr>
                                </pic:pic>
                              </a:graphicData>
                            </a:graphic>
                          </wp:inline>
                        </w:drawing>
                      </w:r>
                    </w:p>
                    <w:p w14:paraId="20018AB2" w14:textId="77777777" w:rsidR="00DB7F16" w:rsidRDefault="00DB7F16" w:rsidP="00DB7F16">
                      <w:pPr>
                        <w:jc w:val="center"/>
                      </w:pPr>
                    </w:p>
                  </w:txbxContent>
                </v:textbox>
              </v:roundrect>
            </w:pict>
          </mc:Fallback>
        </mc:AlternateContent>
      </w:r>
    </w:p>
    <w:p w14:paraId="48F62D9A" w14:textId="77777777" w:rsidR="00D52988" w:rsidRPr="00C61721" w:rsidRDefault="00D52988" w:rsidP="00C61721">
      <w:pPr>
        <w:jc w:val="both"/>
        <w:rPr>
          <w:rFonts w:ascii="Times New Roman" w:hAnsi="Times New Roman" w:cs="Times New Roman"/>
          <w:color w:val="000000" w:themeColor="text1"/>
          <w:sz w:val="26"/>
          <w:szCs w:val="26"/>
          <w:lang w:val="fr-FR"/>
        </w:rPr>
      </w:pPr>
    </w:p>
    <w:p w14:paraId="27405552" w14:textId="77777777" w:rsidR="00D52988" w:rsidRPr="00C61721" w:rsidRDefault="00D52988" w:rsidP="00C61721">
      <w:pPr>
        <w:jc w:val="both"/>
        <w:rPr>
          <w:rFonts w:ascii="Times New Roman" w:hAnsi="Times New Roman" w:cs="Times New Roman"/>
          <w:color w:val="000000" w:themeColor="text1"/>
          <w:sz w:val="26"/>
          <w:szCs w:val="26"/>
          <w:lang w:val="fr-FR"/>
        </w:rPr>
      </w:pPr>
    </w:p>
    <w:p w14:paraId="6A16059A" w14:textId="77777777" w:rsidR="00D52988" w:rsidRPr="00C61721" w:rsidRDefault="00D52988" w:rsidP="00C61721">
      <w:pPr>
        <w:jc w:val="both"/>
        <w:rPr>
          <w:rFonts w:ascii="Times New Roman" w:hAnsi="Times New Roman" w:cs="Times New Roman"/>
          <w:color w:val="000000" w:themeColor="text1"/>
          <w:sz w:val="26"/>
          <w:szCs w:val="26"/>
          <w:lang w:val="fr-FR"/>
        </w:rPr>
      </w:pPr>
    </w:p>
    <w:p w14:paraId="69E1C47A" w14:textId="77777777" w:rsidR="00D52988" w:rsidRPr="00C61721" w:rsidRDefault="00D52988" w:rsidP="00C61721">
      <w:pPr>
        <w:jc w:val="both"/>
        <w:rPr>
          <w:rFonts w:ascii="Times New Roman" w:hAnsi="Times New Roman" w:cs="Times New Roman"/>
          <w:color w:val="000000" w:themeColor="text1"/>
          <w:sz w:val="26"/>
          <w:szCs w:val="26"/>
          <w:lang w:val="fr-FR"/>
        </w:rPr>
      </w:pPr>
    </w:p>
    <w:p w14:paraId="153B6CDE" w14:textId="77777777" w:rsidR="00D52988" w:rsidRPr="00C61721" w:rsidRDefault="00D52988" w:rsidP="00C61721">
      <w:pPr>
        <w:jc w:val="both"/>
        <w:rPr>
          <w:rFonts w:ascii="Times New Roman" w:hAnsi="Times New Roman" w:cs="Times New Roman"/>
          <w:color w:val="000000" w:themeColor="text1"/>
          <w:sz w:val="26"/>
          <w:szCs w:val="26"/>
          <w:lang w:val="fr-FR"/>
        </w:rPr>
      </w:pPr>
    </w:p>
    <w:p w14:paraId="23CC2D62" w14:textId="77777777" w:rsidR="00D52988" w:rsidRPr="00C61721" w:rsidRDefault="00D52988" w:rsidP="00C61721">
      <w:pPr>
        <w:jc w:val="both"/>
        <w:rPr>
          <w:rFonts w:ascii="Times New Roman" w:hAnsi="Times New Roman" w:cs="Times New Roman"/>
          <w:color w:val="000000" w:themeColor="text1"/>
          <w:sz w:val="26"/>
          <w:szCs w:val="26"/>
          <w:lang w:val="fr-FR"/>
        </w:rPr>
      </w:pPr>
    </w:p>
    <w:p w14:paraId="6AF5CCEF" w14:textId="77777777" w:rsidR="00D52988" w:rsidRPr="00C61721" w:rsidRDefault="00D52988" w:rsidP="00C61721">
      <w:pPr>
        <w:jc w:val="both"/>
        <w:rPr>
          <w:rFonts w:ascii="Times New Roman" w:hAnsi="Times New Roman" w:cs="Times New Roman"/>
          <w:color w:val="000000" w:themeColor="text1"/>
          <w:sz w:val="26"/>
          <w:szCs w:val="26"/>
          <w:lang w:val="fr-FR"/>
        </w:rPr>
      </w:pPr>
    </w:p>
    <w:p w14:paraId="72C3DFD6" w14:textId="77777777" w:rsidR="00D52988" w:rsidRPr="00C61721" w:rsidRDefault="00D52988" w:rsidP="00C61721">
      <w:pPr>
        <w:jc w:val="both"/>
        <w:rPr>
          <w:rFonts w:ascii="Times New Roman" w:hAnsi="Times New Roman" w:cs="Times New Roman"/>
          <w:color w:val="000000" w:themeColor="text1"/>
          <w:sz w:val="26"/>
          <w:szCs w:val="26"/>
          <w:lang w:val="fr-FR"/>
        </w:rPr>
      </w:pPr>
    </w:p>
    <w:p w14:paraId="5F6F0E0D" w14:textId="77777777" w:rsidR="00D52988" w:rsidRPr="00C61721" w:rsidRDefault="00D52988" w:rsidP="00C61721">
      <w:pPr>
        <w:jc w:val="both"/>
        <w:rPr>
          <w:rFonts w:ascii="Times New Roman" w:hAnsi="Times New Roman" w:cs="Times New Roman"/>
          <w:color w:val="000000" w:themeColor="text1"/>
          <w:sz w:val="26"/>
          <w:szCs w:val="26"/>
          <w:lang w:val="fr-FR"/>
        </w:rPr>
      </w:pPr>
    </w:p>
    <w:p w14:paraId="427AE58F" w14:textId="77777777" w:rsidR="00D52988" w:rsidRPr="00C61721" w:rsidRDefault="00D52988" w:rsidP="00C61721">
      <w:pPr>
        <w:jc w:val="both"/>
        <w:rPr>
          <w:rFonts w:ascii="Times New Roman" w:hAnsi="Times New Roman" w:cs="Times New Roman"/>
          <w:color w:val="000000" w:themeColor="text1"/>
          <w:sz w:val="26"/>
          <w:szCs w:val="26"/>
          <w:lang w:val="fr-FR"/>
        </w:rPr>
      </w:pPr>
    </w:p>
    <w:p w14:paraId="7FC57ACF" w14:textId="77777777" w:rsidR="00D52988" w:rsidRPr="00C61721" w:rsidRDefault="00D52988" w:rsidP="00C61721">
      <w:pPr>
        <w:jc w:val="both"/>
        <w:rPr>
          <w:rFonts w:ascii="Times New Roman" w:hAnsi="Times New Roman" w:cs="Times New Roman"/>
          <w:color w:val="000000" w:themeColor="text1"/>
          <w:sz w:val="26"/>
          <w:szCs w:val="26"/>
          <w:lang w:val="fr-FR"/>
        </w:rPr>
      </w:pPr>
    </w:p>
    <w:p w14:paraId="56054B90" w14:textId="77777777" w:rsidR="00D52988" w:rsidRPr="00C61721" w:rsidRDefault="00D52988" w:rsidP="00C61721">
      <w:pPr>
        <w:jc w:val="both"/>
        <w:rPr>
          <w:rFonts w:ascii="Times New Roman" w:hAnsi="Times New Roman" w:cs="Times New Roman"/>
          <w:color w:val="000000" w:themeColor="text1"/>
          <w:sz w:val="26"/>
          <w:szCs w:val="26"/>
          <w:lang w:val="fr-FR"/>
        </w:rPr>
      </w:pPr>
    </w:p>
    <w:p w14:paraId="2430B09A" w14:textId="77777777" w:rsidR="00D52988" w:rsidRPr="00C61721" w:rsidRDefault="00D52988" w:rsidP="00C61721">
      <w:pPr>
        <w:jc w:val="both"/>
        <w:rPr>
          <w:rFonts w:ascii="Times New Roman" w:hAnsi="Times New Roman" w:cs="Times New Roman"/>
          <w:color w:val="000000" w:themeColor="text1"/>
          <w:sz w:val="26"/>
          <w:szCs w:val="26"/>
          <w:lang w:val="fr-FR"/>
        </w:rPr>
      </w:pPr>
    </w:p>
    <w:p w14:paraId="7AF3BCE3" w14:textId="77777777" w:rsidR="00D52988" w:rsidRPr="00C61721" w:rsidRDefault="00D52988" w:rsidP="00C61721">
      <w:pPr>
        <w:jc w:val="both"/>
        <w:rPr>
          <w:rFonts w:ascii="Times New Roman" w:hAnsi="Times New Roman" w:cs="Times New Roman"/>
          <w:color w:val="000000" w:themeColor="text1"/>
          <w:sz w:val="26"/>
          <w:szCs w:val="26"/>
          <w:lang w:val="fr-FR"/>
        </w:rPr>
      </w:pPr>
    </w:p>
    <w:p w14:paraId="73A25276" w14:textId="77777777" w:rsidR="00D52988" w:rsidRPr="00C61721" w:rsidRDefault="00A54D08"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703296" behindDoc="0" locked="0" layoutInCell="1" allowOverlap="1" wp14:anchorId="52C1C35C" wp14:editId="035EB694">
                <wp:simplePos x="0" y="0"/>
                <wp:positionH relativeFrom="column">
                  <wp:posOffset>-261620</wp:posOffset>
                </wp:positionH>
                <wp:positionV relativeFrom="paragraph">
                  <wp:posOffset>216535</wp:posOffset>
                </wp:positionV>
                <wp:extent cx="6524625" cy="571500"/>
                <wp:effectExtent l="0" t="0" r="28575" b="19050"/>
                <wp:wrapNone/>
                <wp:docPr id="10059557" name="Rectangle : coins arrondis 12"/>
                <wp:cNvGraphicFramePr/>
                <a:graphic xmlns:a="http://schemas.openxmlformats.org/drawingml/2006/main">
                  <a:graphicData uri="http://schemas.microsoft.com/office/word/2010/wordprocessingShape">
                    <wps:wsp>
                      <wps:cNvSpPr/>
                      <wps:spPr>
                        <a:xfrm>
                          <a:off x="0" y="0"/>
                          <a:ext cx="6524625" cy="571500"/>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C88478" w14:textId="77777777" w:rsidR="00A54D08" w:rsidRPr="00C61721" w:rsidRDefault="00A54D08" w:rsidP="00A54D08">
                            <w:pPr>
                              <w:jc w:val="center"/>
                              <w:rPr>
                                <w:color w:val="000000" w:themeColor="text1"/>
                                <w:sz w:val="24"/>
                                <w:szCs w:val="24"/>
                                <w:lang w:val="fr-FR"/>
                              </w:rPr>
                            </w:pPr>
                            <w:r w:rsidRPr="00C61721">
                              <w:rPr>
                                <w:color w:val="000000" w:themeColor="text1"/>
                                <w:sz w:val="24"/>
                                <w:szCs w:val="24"/>
                                <w:lang w:val="fr-FR"/>
                              </w:rPr>
                              <w:t xml:space="preserve">Dans cette </w:t>
                            </w:r>
                            <w:r w:rsidR="004715C4" w:rsidRPr="00C61721">
                              <w:rPr>
                                <w:color w:val="000000" w:themeColor="text1"/>
                                <w:sz w:val="24"/>
                                <w:szCs w:val="24"/>
                                <w:lang w:val="fr-FR"/>
                              </w:rPr>
                              <w:t>autre partie</w:t>
                            </w:r>
                            <w:r w:rsidR="0064339E" w:rsidRPr="00C61721">
                              <w:rPr>
                                <w:color w:val="000000" w:themeColor="text1"/>
                                <w:sz w:val="24"/>
                                <w:szCs w:val="24"/>
                                <w:lang w:val="fr-FR"/>
                              </w:rPr>
                              <w:t xml:space="preserve"> nous verrons le nom du </w:t>
                            </w:r>
                            <w:proofErr w:type="spellStart"/>
                            <w:r w:rsidR="0064339E" w:rsidRPr="00C61721">
                              <w:rPr>
                                <w:color w:val="000000" w:themeColor="text1"/>
                                <w:sz w:val="24"/>
                                <w:szCs w:val="24"/>
                                <w:lang w:val="fr-FR"/>
                              </w:rPr>
                              <w:t>reseau</w:t>
                            </w:r>
                            <w:proofErr w:type="spellEnd"/>
                            <w:r w:rsidR="0064339E" w:rsidRPr="00C61721">
                              <w:rPr>
                                <w:color w:val="000000" w:themeColor="text1"/>
                                <w:sz w:val="24"/>
                                <w:szCs w:val="24"/>
                                <w:lang w:val="fr-FR"/>
                              </w:rPr>
                              <w:t xml:space="preserve"> créer, l’adresse ip, l’aliases, </w:t>
                            </w:r>
                            <w:proofErr w:type="gramStart"/>
                            <w:r w:rsidR="0064339E" w:rsidRPr="00C61721">
                              <w:rPr>
                                <w:color w:val="000000" w:themeColor="text1"/>
                                <w:sz w:val="24"/>
                                <w:szCs w:val="24"/>
                                <w:lang w:val="fr-FR"/>
                              </w:rPr>
                              <w:t>l’ adresse</w:t>
                            </w:r>
                            <w:proofErr w:type="gramEnd"/>
                            <w:r w:rsidR="0064339E" w:rsidRPr="00C61721">
                              <w:rPr>
                                <w:color w:val="000000" w:themeColor="text1"/>
                                <w:sz w:val="24"/>
                                <w:szCs w:val="24"/>
                                <w:lang w:val="fr-FR"/>
                              </w:rPr>
                              <w:t xml:space="preserve"> mac, l’identifiant du container, la pacerelle par défaut, le préfixe et le nom du domaine.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2C1C35C" id="_x0000_s1046" style="position:absolute;left:0;text-align:left;margin-left:-20.6pt;margin-top:17.05pt;width:513.75pt;height:4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" fillcolor="white [3212]" strokecolor="white [3212]" strokeweight="1pt">
                <v:stroke joinstyle="miter"/>
                <v:textbox>
                  <w:txbxContent>
                    <w:p w14:paraId="0BC88478" w14:textId="77777777" w:rsidR="00A54D08" w:rsidRPr="00C61721" w:rsidRDefault="00A54D08" w:rsidP="00A54D08">
                      <w:pPr>
                        <w:jc w:val="center"/>
                        <w:rPr>
                          <w:color w:val="000000" w:themeColor="text1"/>
                          <w:sz w:val="24"/>
                          <w:szCs w:val="24"/>
                          <w:lang w:val="fr-FR"/>
                        </w:rPr>
                      </w:pPr>
                      <w:r w:rsidRPr="00C61721">
                        <w:rPr>
                          <w:color w:val="000000" w:themeColor="text1"/>
                          <w:sz w:val="24"/>
                          <w:szCs w:val="24"/>
                          <w:lang w:val="fr-FR"/>
                        </w:rPr>
                        <w:t xml:space="preserve">Dans cette </w:t>
                      </w:r>
                      <w:r w:rsidR="004715C4" w:rsidRPr="00C61721">
                        <w:rPr>
                          <w:color w:val="000000" w:themeColor="text1"/>
                          <w:sz w:val="24"/>
                          <w:szCs w:val="24"/>
                          <w:lang w:val="fr-FR"/>
                        </w:rPr>
                        <w:t>autre partie</w:t>
                      </w:r>
                      <w:r w:rsidR="0064339E" w:rsidRPr="00C61721">
                        <w:rPr>
                          <w:color w:val="000000" w:themeColor="text1"/>
                          <w:sz w:val="24"/>
                          <w:szCs w:val="24"/>
                          <w:lang w:val="fr-FR"/>
                        </w:rPr>
                        <w:t xml:space="preserve"> nous verrons le nom du </w:t>
                      </w:r>
                      <w:proofErr w:type="spellStart"/>
                      <w:r w:rsidR="0064339E" w:rsidRPr="00C61721">
                        <w:rPr>
                          <w:color w:val="000000" w:themeColor="text1"/>
                          <w:sz w:val="24"/>
                          <w:szCs w:val="24"/>
                          <w:lang w:val="fr-FR"/>
                        </w:rPr>
                        <w:t>reseau</w:t>
                      </w:r>
                      <w:proofErr w:type="spellEnd"/>
                      <w:r w:rsidR="0064339E" w:rsidRPr="00C61721">
                        <w:rPr>
                          <w:color w:val="000000" w:themeColor="text1"/>
                          <w:sz w:val="24"/>
                          <w:szCs w:val="24"/>
                          <w:lang w:val="fr-FR"/>
                        </w:rPr>
                        <w:t xml:space="preserve"> créer, l’adresse ip, l’aliases, </w:t>
                      </w:r>
                      <w:proofErr w:type="gramStart"/>
                      <w:r w:rsidR="0064339E" w:rsidRPr="00C61721">
                        <w:rPr>
                          <w:color w:val="000000" w:themeColor="text1"/>
                          <w:sz w:val="24"/>
                          <w:szCs w:val="24"/>
                          <w:lang w:val="fr-FR"/>
                        </w:rPr>
                        <w:t>l’ adresse</w:t>
                      </w:r>
                      <w:proofErr w:type="gramEnd"/>
                      <w:r w:rsidR="0064339E" w:rsidRPr="00C61721">
                        <w:rPr>
                          <w:color w:val="000000" w:themeColor="text1"/>
                          <w:sz w:val="24"/>
                          <w:szCs w:val="24"/>
                          <w:lang w:val="fr-FR"/>
                        </w:rPr>
                        <w:t xml:space="preserve"> mac, l’identifiant du container, la pacerelle par défaut, le préfixe et le nom du domaine. </w:t>
                      </w:r>
                    </w:p>
                  </w:txbxContent>
                </v:textbox>
              </v:roundrect>
            </w:pict>
          </mc:Fallback>
        </mc:AlternateContent>
      </w:r>
    </w:p>
    <w:p w14:paraId="35427EC4" w14:textId="77777777" w:rsidR="00D52988" w:rsidRPr="00C61721" w:rsidRDefault="00D52988" w:rsidP="00C61721">
      <w:pPr>
        <w:jc w:val="both"/>
        <w:rPr>
          <w:rFonts w:ascii="Times New Roman" w:hAnsi="Times New Roman" w:cs="Times New Roman"/>
          <w:color w:val="000000" w:themeColor="text1"/>
          <w:sz w:val="26"/>
          <w:szCs w:val="26"/>
          <w:lang w:val="fr-FR"/>
        </w:rPr>
      </w:pPr>
    </w:p>
    <w:p w14:paraId="5305EF75" w14:textId="77777777" w:rsidR="00D52988" w:rsidRPr="00C61721" w:rsidRDefault="00A54D08"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702272" behindDoc="0" locked="0" layoutInCell="1" allowOverlap="1" wp14:anchorId="6E708233" wp14:editId="4764B58B">
                <wp:simplePos x="0" y="0"/>
                <wp:positionH relativeFrom="column">
                  <wp:posOffset>-528320</wp:posOffset>
                </wp:positionH>
                <wp:positionV relativeFrom="paragraph">
                  <wp:posOffset>127000</wp:posOffset>
                </wp:positionV>
                <wp:extent cx="7019925" cy="3152775"/>
                <wp:effectExtent l="0" t="0" r="9525" b="9525"/>
                <wp:wrapNone/>
                <wp:docPr id="38888282" name="Rectangle : coins arrondis 10"/>
                <wp:cNvGraphicFramePr/>
                <a:graphic xmlns:a="http://schemas.openxmlformats.org/drawingml/2006/main">
                  <a:graphicData uri="http://schemas.microsoft.com/office/word/2010/wordprocessingShape">
                    <wps:wsp>
                      <wps:cNvSpPr/>
                      <wps:spPr>
                        <a:xfrm>
                          <a:off x="0" y="0"/>
                          <a:ext cx="7019925" cy="3152775"/>
                        </a:xfrm>
                        <a:prstGeom prst="round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D68970" w14:textId="77777777" w:rsidR="00A54D08" w:rsidRDefault="00A54D08" w:rsidP="00A54D08">
                            <w:pPr>
                              <w:jc w:val="center"/>
                            </w:pPr>
                            <w:r>
                              <w:rPr>
                                <w:noProof/>
                                <w:lang w:val="fr-FR" w:eastAsia="fr-FR"/>
                              </w:rPr>
                              <w:drawing>
                                <wp:inline distT="0" distB="0" distL="0" distR="0" wp14:anchorId="5F530384" wp14:editId="69E83BB1">
                                  <wp:extent cx="6200775" cy="3086100"/>
                                  <wp:effectExtent l="0" t="0" r="9525" b="0"/>
                                  <wp:docPr id="17091307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l="6049" t="8707" r="5386" b="8573"/>
                                          <a:stretch/>
                                        </pic:blipFill>
                                        <pic:spPr bwMode="auto">
                                          <a:xfrm>
                                            <a:off x="0" y="0"/>
                                            <a:ext cx="6200775" cy="3086100"/>
                                          </a:xfrm>
                                          <a:prstGeom prst="rect">
                                            <a:avLst/>
                                          </a:prstGeom>
                                          <a:noFill/>
                                          <a:ln>
                                            <a:noFill/>
                                          </a:ln>
                                          <a:extLst>
                                            <a:ext uri="{53640926-AAD7-44D8-BBD7-CCE9431645EC}">
                                              <a14:shadowObscured xmlns:a14="http://schemas.microsoft.com/office/drawing/2010/main"/>
                                            </a:ext>
                                          </a:extLst>
                                        </pic:spPr>
                                      </pic:pic>
                                    </a:graphicData>
                                  </a:graphic>
                                </wp:inline>
                              </w:drawing>
                            </w:r>
                            <w:r>
                              <w:t>"</w:t>
                            </w:r>
                          </w:p>
                          <w:p w14:paraId="0C63600A" w14:textId="77777777" w:rsidR="00A54D08" w:rsidRDefault="00A54D08" w:rsidP="00A54D08">
                            <w:pPr>
                              <w:jc w:val="center"/>
                            </w:pPr>
                            <w:r>
                              <w:t xml:space="preserve">                    "Aliases": [</w:t>
                            </w:r>
                          </w:p>
                          <w:p w14:paraId="5B6804A5" w14:textId="77777777" w:rsidR="00A54D08" w:rsidRDefault="00A54D08" w:rsidP="00A54D08">
                            <w:pPr>
                              <w:jc w:val="center"/>
                            </w:pPr>
                            <w:r>
                              <w:t>},</w:t>
                            </w:r>
                          </w:p>
                          <w:p w14:paraId="408723CE" w14:textId="77777777" w:rsidR="00A54D08" w:rsidRDefault="00A54D08" w:rsidP="00A54D08">
                            <w:pPr>
                              <w:pStyle w:val="NormalWeb"/>
                            </w:pPr>
                            <w:r>
                              <w:t xml:space="preserve">         </w:t>
                            </w:r>
                          </w:p>
                          <w:p w14:paraId="1B7564F6" w14:textId="77777777" w:rsidR="00A54D08" w:rsidRDefault="00A54D08" w:rsidP="00A54D08">
                            <w:pPr>
                              <w:jc w:val="center"/>
                            </w:pPr>
                            <w:r>
                              <w:t xml:space="preserve">           "Links": null,</w:t>
                            </w:r>
                          </w:p>
                          <w:p w14:paraId="01AF0404" w14:textId="77777777" w:rsidR="00A54D08" w:rsidRDefault="00A54D08" w:rsidP="00A54D08">
                            <w:pPr>
                              <w:jc w:val="center"/>
                            </w:pPr>
                            <w:r>
                              <w:t xml:space="preserve">                    "Aliases": [</w:t>
                            </w:r>
                          </w:p>
                          <w:p w14:paraId="3239CE58" w14:textId="77777777" w:rsidR="00A54D08" w:rsidRDefault="00A54D08" w:rsidP="00A54D08">
                            <w:pPr>
                              <w:jc w:val="center"/>
                            </w:pPr>
                            <w:r>
                              <w:t xml:space="preserve">                        "proxy",</w:t>
                            </w:r>
                          </w:p>
                          <w:p w14:paraId="6EADC4FC" w14:textId="77777777" w:rsidR="00A54D08" w:rsidRDefault="00A54D08" w:rsidP="00A54D08">
                            <w:pPr>
                              <w:jc w:val="center"/>
                            </w:pPr>
                            <w:r>
                              <w:t xml:space="preserve">                        "proxy"</w:t>
                            </w:r>
                          </w:p>
                          <w:p w14:paraId="1B6ADF2D" w14:textId="77777777" w:rsidR="00A54D08" w:rsidRDefault="00A54D08" w:rsidP="00A54D08">
                            <w:pPr>
                              <w:jc w:val="center"/>
                            </w:pPr>
                            <w:r>
                              <w:t xml:space="preserve">                    ],</w:t>
                            </w:r>
                          </w:p>
                          <w:p w14:paraId="6E007CEA" w14:textId="77777777" w:rsidR="00A54D08" w:rsidRDefault="00A54D08" w:rsidP="00A54D08">
                            <w:pPr>
                              <w:jc w:val="center"/>
                            </w:pPr>
                            <w:r>
                              <w:t>",</w:t>
                            </w:r>
                          </w:p>
                          <w:p w14:paraId="23C5065C" w14:textId="77777777" w:rsidR="00A54D08" w:rsidRDefault="00A54D08" w:rsidP="00A54D08">
                            <w:pPr>
                              <w:jc w:val="center"/>
                            </w:pPr>
                            <w:r>
                              <w:t xml:space="preserve">                    20.0.1",</w:t>
                            </w:r>
                          </w:p>
                          <w:p w14:paraId="5891B9E2" w14:textId="77777777" w:rsidR="00A54D08" w:rsidRDefault="00A54D08" w:rsidP="00A54D08">
                            <w:pPr>
                              <w:jc w:val="center"/>
                            </w:pPr>
                            <w:r>
                              <w:t xml:space="preserve">                    "</w:t>
                            </w:r>
                            <w:proofErr w:type="spellStart"/>
                            <w:r>
                              <w:t>IPAddress</w:t>
                            </w:r>
                            <w:proofErr w:type="spellEnd"/>
                            <w:r>
                              <w:t>": "172.20.0.2",</w:t>
                            </w:r>
                          </w:p>
                          <w:p w14:paraId="6994F15C" w14:textId="77777777" w:rsidR="00A54D08" w:rsidRDefault="00A54D08" w:rsidP="00A54D08">
                            <w:pPr>
                              <w:jc w:val="center"/>
                            </w:pPr>
                            <w:r>
                              <w:t xml:space="preserve">                    "</w:t>
                            </w:r>
                            <w:proofErr w:type="spellStart"/>
                            <w:r>
                              <w:t>IPPrefixLen</w:t>
                            </w:r>
                            <w:proofErr w:type="spellEnd"/>
                            <w:r>
                              <w:t>": 16,</w:t>
                            </w:r>
                          </w:p>
                          <w:p w14:paraId="11FC4398" w14:textId="77777777" w:rsidR="00A54D08" w:rsidRDefault="00A54D08" w:rsidP="00A54D08">
                            <w:pPr>
                              <w:jc w:val="center"/>
                            </w:pPr>
                            <w:r>
                              <w:t xml:space="preserve">                    "IPv6Gateway": "",</w:t>
                            </w:r>
                          </w:p>
                          <w:p w14:paraId="15B9EAA6" w14:textId="77777777" w:rsidR="00A54D08" w:rsidRDefault="00A54D08" w:rsidP="00A54D08">
                            <w:pPr>
                              <w:jc w:val="center"/>
                            </w:pPr>
                            <w:r>
                              <w:t xml:space="preserve">                    "GlobalIPv6Address": "",</w:t>
                            </w:r>
                          </w:p>
                          <w:p w14:paraId="186BA046" w14:textId="77777777" w:rsidR="00A54D08" w:rsidRDefault="00A54D08" w:rsidP="00A54D08">
                            <w:pPr>
                              <w:jc w:val="center"/>
                            </w:pPr>
                            <w:r>
                              <w:t xml:space="preserve">                    "GlobalIPv6PrefixLen": 0,</w:t>
                            </w:r>
                          </w:p>
                          <w:p w14:paraId="73F05938" w14:textId="77777777" w:rsidR="00A54D08" w:rsidRDefault="00A54D08" w:rsidP="00A54D08">
                            <w:pPr>
                              <w:jc w:val="center"/>
                            </w:pPr>
                            <w:r>
                              <w:t xml:space="preserve">                    "</w:t>
                            </w:r>
                            <w:proofErr w:type="spellStart"/>
                            <w:r>
                              <w:t>DriverOpts</w:t>
                            </w:r>
                            <w:proofErr w:type="spellEnd"/>
                            <w:r>
                              <w:t>": null,</w:t>
                            </w:r>
                          </w:p>
                          <w:p w14:paraId="669BB799" w14:textId="77777777" w:rsidR="00A54D08" w:rsidRDefault="00A54D08" w:rsidP="00A54D08">
                            <w:pPr>
                              <w:jc w:val="center"/>
                            </w:pPr>
                            <w:r>
                              <w:t xml:space="preserve">                    "</w:t>
                            </w:r>
                            <w:proofErr w:type="spellStart"/>
                            <w:r>
                              <w:t>DNSNames</w:t>
                            </w:r>
                            <w:proofErr w:type="spellEnd"/>
                            <w:r>
                              <w:t>": [</w:t>
                            </w:r>
                          </w:p>
                          <w:p w14:paraId="7EDF44F7" w14:textId="77777777" w:rsidR="00A54D08" w:rsidRDefault="00A54D08" w:rsidP="00A54D08">
                            <w:pPr>
                              <w:jc w:val="center"/>
                            </w:pPr>
                            <w:r>
                              <w:t xml:space="preserve">                        "proxy",</w:t>
                            </w:r>
                          </w:p>
                          <w:p w14:paraId="5665B682" w14:textId="77777777" w:rsidR="00A54D08" w:rsidRDefault="00A54D08" w:rsidP="00A54D08">
                            <w:pPr>
                              <w:jc w:val="center"/>
                            </w:pPr>
                            <w:r>
                              <w:t xml:space="preserve">                        "60b24b2b5cb6"</w:t>
                            </w:r>
                          </w:p>
                          <w:p w14:paraId="17177FF5" w14:textId="77777777" w:rsidR="00A54D08" w:rsidRDefault="00A54D08" w:rsidP="00A54D08">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708233" id="Rectangle : coins arrondis 10" o:spid="_x0000_s1047" style="position:absolute;left:0;text-align:left;margin-left:-41.6pt;margin-top:10pt;width:552.75pt;height:24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" fillcolor="white [3212]" stroked="f" strokeweight="1pt">
                <v:stroke joinstyle="miter"/>
                <v:textbox>
                  <w:txbxContent>
                    <w:p w14:paraId="47D68970" w14:textId="77777777" w:rsidR="00A54D08" w:rsidRDefault="00A54D08" w:rsidP="00A54D08">
                      <w:pPr>
                        <w:jc w:val="center"/>
                      </w:pPr>
                      <w:r>
                        <w:rPr>
                          <w:noProof/>
                          <w:lang w:val="fr-FR" w:eastAsia="fr-FR"/>
                        </w:rPr>
                        <w:drawing>
                          <wp:inline distT="0" distB="0" distL="0" distR="0" wp14:anchorId="5F530384" wp14:editId="69E83BB1">
                            <wp:extent cx="6200775" cy="3086100"/>
                            <wp:effectExtent l="0" t="0" r="9525" b="0"/>
                            <wp:docPr id="17091307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l="6049" t="8707" r="5386" b="8573"/>
                                    <a:stretch/>
                                  </pic:blipFill>
                                  <pic:spPr bwMode="auto">
                                    <a:xfrm>
                                      <a:off x="0" y="0"/>
                                      <a:ext cx="6200775" cy="3086100"/>
                                    </a:xfrm>
                                    <a:prstGeom prst="rect">
                                      <a:avLst/>
                                    </a:prstGeom>
                                    <a:noFill/>
                                    <a:ln>
                                      <a:noFill/>
                                    </a:ln>
                                    <a:extLst>
                                      <a:ext uri="{53640926-AAD7-44D8-BBD7-CCE9431645EC}">
                                        <a14:shadowObscured xmlns:a14="http://schemas.microsoft.com/office/drawing/2010/main"/>
                                      </a:ext>
                                    </a:extLst>
                                  </pic:spPr>
                                </pic:pic>
                              </a:graphicData>
                            </a:graphic>
                          </wp:inline>
                        </w:drawing>
                      </w:r>
                      <w:r>
                        <w:t>"</w:t>
                      </w:r>
                    </w:p>
                    <w:p w14:paraId="0C63600A" w14:textId="77777777" w:rsidR="00A54D08" w:rsidRDefault="00A54D08" w:rsidP="00A54D08">
                      <w:pPr>
                        <w:jc w:val="center"/>
                      </w:pPr>
                      <w:r>
                        <w:t xml:space="preserve">                    "Aliases": [</w:t>
                      </w:r>
                    </w:p>
                    <w:p w14:paraId="5B6804A5" w14:textId="77777777" w:rsidR="00A54D08" w:rsidRDefault="00A54D08" w:rsidP="00A54D08">
                      <w:pPr>
                        <w:jc w:val="center"/>
                      </w:pPr>
                      <w:r>
                        <w:t>},</w:t>
                      </w:r>
                    </w:p>
                    <w:p w14:paraId="408723CE" w14:textId="77777777" w:rsidR="00A54D08" w:rsidRDefault="00A54D08" w:rsidP="00A54D08">
                      <w:pPr>
                        <w:pStyle w:val="NormalWeb"/>
                      </w:pPr>
                      <w:r>
                        <w:t xml:space="preserve">         </w:t>
                      </w:r>
                    </w:p>
                    <w:p w14:paraId="1B7564F6" w14:textId="77777777" w:rsidR="00A54D08" w:rsidRDefault="00A54D08" w:rsidP="00A54D08">
                      <w:pPr>
                        <w:jc w:val="center"/>
                      </w:pPr>
                      <w:r>
                        <w:t xml:space="preserve">           "Links": null,</w:t>
                      </w:r>
                    </w:p>
                    <w:p w14:paraId="01AF0404" w14:textId="77777777" w:rsidR="00A54D08" w:rsidRDefault="00A54D08" w:rsidP="00A54D08">
                      <w:pPr>
                        <w:jc w:val="center"/>
                      </w:pPr>
                      <w:r>
                        <w:t xml:space="preserve">                    "Aliases": [</w:t>
                      </w:r>
                    </w:p>
                    <w:p w14:paraId="3239CE58" w14:textId="77777777" w:rsidR="00A54D08" w:rsidRDefault="00A54D08" w:rsidP="00A54D08">
                      <w:pPr>
                        <w:jc w:val="center"/>
                      </w:pPr>
                      <w:r>
                        <w:t xml:space="preserve">                        "proxy",</w:t>
                      </w:r>
                    </w:p>
                    <w:p w14:paraId="6EADC4FC" w14:textId="77777777" w:rsidR="00A54D08" w:rsidRDefault="00A54D08" w:rsidP="00A54D08">
                      <w:pPr>
                        <w:jc w:val="center"/>
                      </w:pPr>
                      <w:r>
                        <w:t xml:space="preserve">                        "proxy"</w:t>
                      </w:r>
                    </w:p>
                    <w:p w14:paraId="1B6ADF2D" w14:textId="77777777" w:rsidR="00A54D08" w:rsidRDefault="00A54D08" w:rsidP="00A54D08">
                      <w:pPr>
                        <w:jc w:val="center"/>
                      </w:pPr>
                      <w:r>
                        <w:t xml:space="preserve">                    ],</w:t>
                      </w:r>
                    </w:p>
                    <w:p w14:paraId="6E007CEA" w14:textId="77777777" w:rsidR="00A54D08" w:rsidRDefault="00A54D08" w:rsidP="00A54D08">
                      <w:pPr>
                        <w:jc w:val="center"/>
                      </w:pPr>
                      <w:r>
                        <w:t>",</w:t>
                      </w:r>
                    </w:p>
                    <w:p w14:paraId="23C5065C" w14:textId="77777777" w:rsidR="00A54D08" w:rsidRDefault="00A54D08" w:rsidP="00A54D08">
                      <w:pPr>
                        <w:jc w:val="center"/>
                      </w:pPr>
                      <w:r>
                        <w:t xml:space="preserve">                    20.0.1",</w:t>
                      </w:r>
                    </w:p>
                    <w:p w14:paraId="5891B9E2" w14:textId="77777777" w:rsidR="00A54D08" w:rsidRDefault="00A54D08" w:rsidP="00A54D08">
                      <w:pPr>
                        <w:jc w:val="center"/>
                      </w:pPr>
                      <w:r>
                        <w:t xml:space="preserve">                    "</w:t>
                      </w:r>
                      <w:proofErr w:type="spellStart"/>
                      <w:r>
                        <w:t>IPAddress</w:t>
                      </w:r>
                      <w:proofErr w:type="spellEnd"/>
                      <w:r>
                        <w:t>": "172.20.0.2",</w:t>
                      </w:r>
                    </w:p>
                    <w:p w14:paraId="6994F15C" w14:textId="77777777" w:rsidR="00A54D08" w:rsidRDefault="00A54D08" w:rsidP="00A54D08">
                      <w:pPr>
                        <w:jc w:val="center"/>
                      </w:pPr>
                      <w:r>
                        <w:t xml:space="preserve">                    "</w:t>
                      </w:r>
                      <w:proofErr w:type="spellStart"/>
                      <w:r>
                        <w:t>IPPrefixLen</w:t>
                      </w:r>
                      <w:proofErr w:type="spellEnd"/>
                      <w:r>
                        <w:t>": 16,</w:t>
                      </w:r>
                    </w:p>
                    <w:p w14:paraId="11FC4398" w14:textId="77777777" w:rsidR="00A54D08" w:rsidRDefault="00A54D08" w:rsidP="00A54D08">
                      <w:pPr>
                        <w:jc w:val="center"/>
                      </w:pPr>
                      <w:r>
                        <w:t xml:space="preserve">                    "IPv6Gateway": "",</w:t>
                      </w:r>
                    </w:p>
                    <w:p w14:paraId="15B9EAA6" w14:textId="77777777" w:rsidR="00A54D08" w:rsidRDefault="00A54D08" w:rsidP="00A54D08">
                      <w:pPr>
                        <w:jc w:val="center"/>
                      </w:pPr>
                      <w:r>
                        <w:t xml:space="preserve">                    "GlobalIPv6Address": "",</w:t>
                      </w:r>
                    </w:p>
                    <w:p w14:paraId="186BA046" w14:textId="77777777" w:rsidR="00A54D08" w:rsidRDefault="00A54D08" w:rsidP="00A54D08">
                      <w:pPr>
                        <w:jc w:val="center"/>
                      </w:pPr>
                      <w:r>
                        <w:t xml:space="preserve">                    "GlobalIPv6PrefixLen": 0,</w:t>
                      </w:r>
                    </w:p>
                    <w:p w14:paraId="73F05938" w14:textId="77777777" w:rsidR="00A54D08" w:rsidRDefault="00A54D08" w:rsidP="00A54D08">
                      <w:pPr>
                        <w:jc w:val="center"/>
                      </w:pPr>
                      <w:r>
                        <w:t xml:space="preserve">                    "</w:t>
                      </w:r>
                      <w:proofErr w:type="spellStart"/>
                      <w:r>
                        <w:t>DriverOpts</w:t>
                      </w:r>
                      <w:proofErr w:type="spellEnd"/>
                      <w:r>
                        <w:t>": null,</w:t>
                      </w:r>
                    </w:p>
                    <w:p w14:paraId="669BB799" w14:textId="77777777" w:rsidR="00A54D08" w:rsidRDefault="00A54D08" w:rsidP="00A54D08">
                      <w:pPr>
                        <w:jc w:val="center"/>
                      </w:pPr>
                      <w:r>
                        <w:t xml:space="preserve">                    "</w:t>
                      </w:r>
                      <w:proofErr w:type="spellStart"/>
                      <w:r>
                        <w:t>DNSNames</w:t>
                      </w:r>
                      <w:proofErr w:type="spellEnd"/>
                      <w:r>
                        <w:t>": [</w:t>
                      </w:r>
                    </w:p>
                    <w:p w14:paraId="7EDF44F7" w14:textId="77777777" w:rsidR="00A54D08" w:rsidRDefault="00A54D08" w:rsidP="00A54D08">
                      <w:pPr>
                        <w:jc w:val="center"/>
                      </w:pPr>
                      <w:r>
                        <w:t xml:space="preserve">                        "proxy",</w:t>
                      </w:r>
                    </w:p>
                    <w:p w14:paraId="5665B682" w14:textId="77777777" w:rsidR="00A54D08" w:rsidRDefault="00A54D08" w:rsidP="00A54D08">
                      <w:pPr>
                        <w:jc w:val="center"/>
                      </w:pPr>
                      <w:r>
                        <w:t xml:space="preserve">                        "60b24b2b5cb6"</w:t>
                      </w:r>
                    </w:p>
                    <w:p w14:paraId="17177FF5" w14:textId="77777777" w:rsidR="00A54D08" w:rsidRDefault="00A54D08" w:rsidP="00A54D08">
                      <w:pPr>
                        <w:jc w:val="center"/>
                      </w:pPr>
                      <w:r>
                        <w:t xml:space="preserve">                    ]</w:t>
                      </w:r>
                    </w:p>
                  </w:txbxContent>
                </v:textbox>
              </v:roundrect>
            </w:pict>
          </mc:Fallback>
        </mc:AlternateContent>
      </w:r>
    </w:p>
    <w:p w14:paraId="25C03592" w14:textId="77777777" w:rsidR="00D52988" w:rsidRPr="00C61721" w:rsidRDefault="00D52988" w:rsidP="00C61721">
      <w:pPr>
        <w:jc w:val="both"/>
        <w:rPr>
          <w:rFonts w:ascii="Times New Roman" w:hAnsi="Times New Roman" w:cs="Times New Roman"/>
          <w:color w:val="000000" w:themeColor="text1"/>
          <w:sz w:val="26"/>
          <w:szCs w:val="26"/>
          <w:lang w:val="fr-FR"/>
        </w:rPr>
      </w:pPr>
    </w:p>
    <w:p w14:paraId="59D3E240" w14:textId="77777777" w:rsidR="00D52988" w:rsidRPr="00C61721" w:rsidRDefault="00D52988" w:rsidP="00C61721">
      <w:pPr>
        <w:jc w:val="both"/>
        <w:rPr>
          <w:rFonts w:ascii="Times New Roman" w:hAnsi="Times New Roman" w:cs="Times New Roman"/>
          <w:color w:val="000000" w:themeColor="text1"/>
          <w:sz w:val="26"/>
          <w:szCs w:val="26"/>
          <w:lang w:val="fr-FR"/>
        </w:rPr>
      </w:pPr>
    </w:p>
    <w:p w14:paraId="309BA4A4" w14:textId="77777777" w:rsidR="00D52988" w:rsidRPr="00C61721" w:rsidRDefault="00D52988" w:rsidP="00C61721">
      <w:pPr>
        <w:jc w:val="both"/>
        <w:rPr>
          <w:rFonts w:ascii="Times New Roman" w:hAnsi="Times New Roman" w:cs="Times New Roman"/>
          <w:color w:val="000000" w:themeColor="text1"/>
          <w:sz w:val="26"/>
          <w:szCs w:val="26"/>
          <w:lang w:val="fr-FR"/>
        </w:rPr>
      </w:pPr>
    </w:p>
    <w:p w14:paraId="5E07F6ED" w14:textId="77777777" w:rsidR="00D52988" w:rsidRPr="00C61721" w:rsidRDefault="00D52988" w:rsidP="00C61721">
      <w:pPr>
        <w:jc w:val="both"/>
        <w:rPr>
          <w:rFonts w:ascii="Times New Roman" w:hAnsi="Times New Roman" w:cs="Times New Roman"/>
          <w:color w:val="000000" w:themeColor="text1"/>
          <w:sz w:val="26"/>
          <w:szCs w:val="26"/>
          <w:lang w:val="fr-FR"/>
        </w:rPr>
      </w:pPr>
    </w:p>
    <w:p w14:paraId="7298C9A5" w14:textId="77777777" w:rsidR="00D52988" w:rsidRPr="00C61721" w:rsidRDefault="00D52988" w:rsidP="00C61721">
      <w:pPr>
        <w:jc w:val="both"/>
        <w:rPr>
          <w:rFonts w:ascii="Times New Roman" w:hAnsi="Times New Roman" w:cs="Times New Roman"/>
          <w:color w:val="000000" w:themeColor="text1"/>
          <w:sz w:val="26"/>
          <w:szCs w:val="26"/>
          <w:lang w:val="fr-FR"/>
        </w:rPr>
      </w:pPr>
    </w:p>
    <w:p w14:paraId="6A7CC031" w14:textId="77777777" w:rsidR="00BE58BE" w:rsidRPr="00C61721" w:rsidRDefault="00BE58BE" w:rsidP="00C61721">
      <w:pPr>
        <w:jc w:val="both"/>
        <w:rPr>
          <w:rFonts w:ascii="Times New Roman" w:hAnsi="Times New Roman" w:cs="Times New Roman"/>
          <w:color w:val="000000" w:themeColor="text1"/>
          <w:sz w:val="28"/>
          <w:szCs w:val="28"/>
          <w:lang w:val="fr-FR"/>
        </w:rPr>
      </w:pPr>
    </w:p>
    <w:p w14:paraId="4EE5FE61" w14:textId="77777777" w:rsidR="00BE58BE" w:rsidRPr="00C61721" w:rsidRDefault="00BE58BE" w:rsidP="00C61721">
      <w:pPr>
        <w:jc w:val="both"/>
        <w:rPr>
          <w:rFonts w:ascii="Times New Roman" w:hAnsi="Times New Roman" w:cs="Times New Roman"/>
          <w:color w:val="000000" w:themeColor="text1"/>
          <w:sz w:val="28"/>
          <w:szCs w:val="28"/>
          <w:lang w:val="fr-FR"/>
        </w:rPr>
      </w:pPr>
    </w:p>
    <w:p w14:paraId="685C9C43" w14:textId="77777777" w:rsidR="00BE58BE" w:rsidRPr="00C61721" w:rsidRDefault="00BE58BE" w:rsidP="00C61721">
      <w:pPr>
        <w:jc w:val="both"/>
        <w:rPr>
          <w:rFonts w:ascii="Times New Roman" w:hAnsi="Times New Roman" w:cs="Times New Roman"/>
          <w:color w:val="000000" w:themeColor="text1"/>
          <w:sz w:val="28"/>
          <w:szCs w:val="28"/>
          <w:lang w:val="fr-FR"/>
        </w:rPr>
      </w:pPr>
    </w:p>
    <w:p w14:paraId="43E3AC0D" w14:textId="77777777" w:rsidR="00BE58BE" w:rsidRPr="00C61721" w:rsidRDefault="0064339E" w:rsidP="00C61721">
      <w:pPr>
        <w:jc w:val="both"/>
        <w:rPr>
          <w:rFonts w:ascii="Times New Roman" w:hAnsi="Times New Roman" w:cs="Times New Roman"/>
          <w:color w:val="000000" w:themeColor="text1"/>
          <w:sz w:val="28"/>
          <w:szCs w:val="28"/>
          <w:lang w:val="fr-FR"/>
        </w:rPr>
      </w:pPr>
      <w:r w:rsidRPr="00C61721">
        <w:rPr>
          <w:rFonts w:ascii="Times New Roman" w:hAnsi="Times New Roman" w:cs="Times New Roman"/>
          <w:noProof/>
          <w:color w:val="000000" w:themeColor="text1"/>
          <w:sz w:val="28"/>
          <w:szCs w:val="28"/>
          <w:lang w:val="fr-FR" w:eastAsia="fr-FR"/>
        </w:rPr>
        <mc:AlternateContent>
          <mc:Choice Requires="wps">
            <w:drawing>
              <wp:anchor distT="0" distB="0" distL="114300" distR="114300" simplePos="0" relativeHeight="251698176" behindDoc="0" locked="0" layoutInCell="1" allowOverlap="1" wp14:anchorId="6D3FE04D" wp14:editId="6F39B172">
                <wp:simplePos x="0" y="0"/>
                <wp:positionH relativeFrom="column">
                  <wp:posOffset>-442595</wp:posOffset>
                </wp:positionH>
                <wp:positionV relativeFrom="paragraph">
                  <wp:posOffset>-33020</wp:posOffset>
                </wp:positionV>
                <wp:extent cx="6877050" cy="1047750"/>
                <wp:effectExtent l="0" t="0" r="19050" b="19050"/>
                <wp:wrapNone/>
                <wp:docPr id="216648333" name="Rectangle : coins arrondis 5"/>
                <wp:cNvGraphicFramePr/>
                <a:graphic xmlns:a="http://schemas.openxmlformats.org/drawingml/2006/main">
                  <a:graphicData uri="http://schemas.microsoft.com/office/word/2010/wordprocessingShape">
                    <wps:wsp>
                      <wps:cNvSpPr/>
                      <wps:spPr>
                        <a:xfrm>
                          <a:off x="0" y="0"/>
                          <a:ext cx="6877050" cy="1047750"/>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D2F976B" w14:textId="77777777" w:rsidR="009610C7" w:rsidRPr="009610C7" w:rsidRDefault="009610C7" w:rsidP="007360AB">
                            <w:pPr>
                              <w:rPr>
                                <w:rFonts w:ascii="Times New Roman" w:hAnsi="Times New Roman" w:cs="Times New Roman"/>
                                <w:color w:val="000000" w:themeColor="text1"/>
                                <w:sz w:val="26"/>
                                <w:szCs w:val="26"/>
                                <w:lang w:val="fr-FR"/>
                              </w:rPr>
                            </w:pPr>
                            <w:r w:rsidRPr="009610C7">
                              <w:rPr>
                                <w:rFonts w:ascii="Times New Roman" w:hAnsi="Times New Roman" w:cs="Times New Roman"/>
                                <w:color w:val="000000" w:themeColor="text1"/>
                                <w:sz w:val="26"/>
                                <w:szCs w:val="26"/>
                                <w:lang w:val="fr-FR"/>
                              </w:rPr>
                              <w:t>Pour teminer nous allons faire un docker stats pour afficher la limitation des ressources allouées</w:t>
                            </w:r>
                            <w:r w:rsidR="007360AB">
                              <w:rPr>
                                <w:rFonts w:ascii="Times New Roman" w:hAnsi="Times New Roman" w:cs="Times New Roman"/>
                                <w:color w:val="000000" w:themeColor="text1"/>
                                <w:sz w:val="26"/>
                                <w:szCs w:val="26"/>
                                <w:lang w:val="fr-FR"/>
                              </w:rPr>
                              <w:t xml:space="preserve"> </w:t>
                            </w:r>
                            <w:r w:rsidRPr="009610C7">
                              <w:rPr>
                                <w:rFonts w:ascii="Times New Roman" w:hAnsi="Times New Roman" w:cs="Times New Roman"/>
                                <w:color w:val="000000" w:themeColor="text1"/>
                                <w:sz w:val="26"/>
                                <w:szCs w:val="26"/>
                                <w:lang w:val="fr-FR"/>
                              </w:rPr>
                              <w:t xml:space="preserve">c’est-à-dire la </w:t>
                            </w:r>
                            <w:r w:rsidR="007360AB" w:rsidRPr="009610C7">
                              <w:rPr>
                                <w:rFonts w:ascii="Times New Roman" w:hAnsi="Times New Roman" w:cs="Times New Roman"/>
                                <w:color w:val="000000" w:themeColor="text1"/>
                                <w:sz w:val="26"/>
                                <w:szCs w:val="26"/>
                                <w:lang w:val="fr-FR"/>
                              </w:rPr>
                              <w:t>mémoire</w:t>
                            </w:r>
                            <w:r w:rsidRPr="009610C7">
                              <w:rPr>
                                <w:rFonts w:ascii="Times New Roman" w:hAnsi="Times New Roman" w:cs="Times New Roman"/>
                                <w:color w:val="000000" w:themeColor="text1"/>
                                <w:sz w:val="26"/>
                                <w:szCs w:val="26"/>
                                <w:lang w:val="fr-FR"/>
                              </w:rPr>
                              <w:t xml:space="preserve"> et le cpu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3FE04D" id="Rectangle : coins arrondis 5" o:spid="_x0000_s1048" style="position:absolute;left:0;text-align:left;margin-left:-34.85pt;margin-top:-2.6pt;width:541.5pt;height:82.5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" fillcolor="white [3212]" strokecolor="white [3212]" strokeweight="1pt">
                <v:stroke joinstyle="miter"/>
                <v:textbox>
                  <w:txbxContent>
                    <w:p w14:paraId="0D2F976B" w14:textId="77777777" w:rsidR="009610C7" w:rsidRPr="009610C7" w:rsidRDefault="009610C7" w:rsidP="007360AB">
                      <w:pPr>
                        <w:rPr>
                          <w:rFonts w:ascii="Times New Roman" w:hAnsi="Times New Roman" w:cs="Times New Roman"/>
                          <w:color w:val="000000" w:themeColor="text1"/>
                          <w:sz w:val="26"/>
                          <w:szCs w:val="26"/>
                          <w:lang w:val="fr-FR"/>
                        </w:rPr>
                      </w:pPr>
                      <w:r w:rsidRPr="009610C7">
                        <w:rPr>
                          <w:rFonts w:ascii="Times New Roman" w:hAnsi="Times New Roman" w:cs="Times New Roman"/>
                          <w:color w:val="000000" w:themeColor="text1"/>
                          <w:sz w:val="26"/>
                          <w:szCs w:val="26"/>
                          <w:lang w:val="fr-FR"/>
                        </w:rPr>
                        <w:t>Pour teminer nous allons faire un docker stats pour afficher la limitation des ressources allouées</w:t>
                      </w:r>
                      <w:r w:rsidR="007360AB">
                        <w:rPr>
                          <w:rFonts w:ascii="Times New Roman" w:hAnsi="Times New Roman" w:cs="Times New Roman"/>
                          <w:color w:val="000000" w:themeColor="text1"/>
                          <w:sz w:val="26"/>
                          <w:szCs w:val="26"/>
                          <w:lang w:val="fr-FR"/>
                        </w:rPr>
                        <w:t xml:space="preserve"> </w:t>
                      </w:r>
                      <w:r w:rsidRPr="009610C7">
                        <w:rPr>
                          <w:rFonts w:ascii="Times New Roman" w:hAnsi="Times New Roman" w:cs="Times New Roman"/>
                          <w:color w:val="000000" w:themeColor="text1"/>
                          <w:sz w:val="26"/>
                          <w:szCs w:val="26"/>
                          <w:lang w:val="fr-FR"/>
                        </w:rPr>
                        <w:t xml:space="preserve">c’est-à-dire la </w:t>
                      </w:r>
                      <w:r w:rsidR="007360AB" w:rsidRPr="009610C7">
                        <w:rPr>
                          <w:rFonts w:ascii="Times New Roman" w:hAnsi="Times New Roman" w:cs="Times New Roman"/>
                          <w:color w:val="000000" w:themeColor="text1"/>
                          <w:sz w:val="26"/>
                          <w:szCs w:val="26"/>
                          <w:lang w:val="fr-FR"/>
                        </w:rPr>
                        <w:t>mémoire</w:t>
                      </w:r>
                      <w:r w:rsidRPr="009610C7">
                        <w:rPr>
                          <w:rFonts w:ascii="Times New Roman" w:hAnsi="Times New Roman" w:cs="Times New Roman"/>
                          <w:color w:val="000000" w:themeColor="text1"/>
                          <w:sz w:val="26"/>
                          <w:szCs w:val="26"/>
                          <w:lang w:val="fr-FR"/>
                        </w:rPr>
                        <w:t xml:space="preserve"> et le cpu</w:t>
                      </w:r>
                    </w:p>
                  </w:txbxContent>
                </v:textbox>
              </v:roundrect>
            </w:pict>
          </mc:Fallback>
        </mc:AlternateContent>
      </w:r>
    </w:p>
    <w:p w14:paraId="104C5647" w14:textId="77777777" w:rsidR="00BE58BE" w:rsidRPr="00C61721" w:rsidRDefault="0064339E" w:rsidP="00C61721">
      <w:pPr>
        <w:jc w:val="both"/>
        <w:rPr>
          <w:rFonts w:ascii="Times New Roman" w:hAnsi="Times New Roman" w:cs="Times New Roman"/>
          <w:color w:val="000000" w:themeColor="text1"/>
          <w:sz w:val="28"/>
          <w:szCs w:val="28"/>
          <w:lang w:val="fr-FR"/>
        </w:rPr>
      </w:pPr>
      <w:r w:rsidRPr="00C61721">
        <w:rPr>
          <w:rFonts w:ascii="Times New Roman" w:hAnsi="Times New Roman" w:cs="Times New Roman"/>
          <w:noProof/>
          <w:color w:val="000000" w:themeColor="text1"/>
          <w:sz w:val="28"/>
          <w:szCs w:val="28"/>
          <w:lang w:val="fr-FR" w:eastAsia="fr-FR"/>
        </w:rPr>
        <mc:AlternateContent>
          <mc:Choice Requires="wps">
            <w:drawing>
              <wp:anchor distT="0" distB="0" distL="114300" distR="114300" simplePos="0" relativeHeight="251699200" behindDoc="0" locked="0" layoutInCell="1" allowOverlap="1" wp14:anchorId="468CDAE4" wp14:editId="29E37C59">
                <wp:simplePos x="0" y="0"/>
                <wp:positionH relativeFrom="column">
                  <wp:posOffset>-337820</wp:posOffset>
                </wp:positionH>
                <wp:positionV relativeFrom="paragraph">
                  <wp:posOffset>387985</wp:posOffset>
                </wp:positionV>
                <wp:extent cx="6715125" cy="1590675"/>
                <wp:effectExtent l="0" t="0" r="0" b="0"/>
                <wp:wrapNone/>
                <wp:docPr id="46870730" name="Rectangle : coins arrondis 6"/>
                <wp:cNvGraphicFramePr/>
                <a:graphic xmlns:a="http://schemas.openxmlformats.org/drawingml/2006/main">
                  <a:graphicData uri="http://schemas.microsoft.com/office/word/2010/wordprocessingShape">
                    <wps:wsp>
                      <wps:cNvSpPr/>
                      <wps:spPr>
                        <a:xfrm>
                          <a:off x="0" y="0"/>
                          <a:ext cx="6715125" cy="15906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78A9EA" w14:textId="77777777" w:rsidR="007360AB" w:rsidRDefault="00A54D08" w:rsidP="007360AB">
                            <w:pPr>
                              <w:jc w:val="center"/>
                            </w:pPr>
                            <w:r>
                              <w:rPr>
                                <w:noProof/>
                                <w:lang w:val="fr-FR" w:eastAsia="fr-FR"/>
                              </w:rPr>
                              <w:drawing>
                                <wp:inline distT="0" distB="0" distL="0" distR="0" wp14:anchorId="0EBAB859" wp14:editId="7C8C7B47">
                                  <wp:extent cx="6364605" cy="781050"/>
                                  <wp:effectExtent l="0" t="0" r="0" b="0"/>
                                  <wp:docPr id="10675000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00030" name=""/>
                                          <pic:cNvPicPr/>
                                        </pic:nvPicPr>
                                        <pic:blipFill>
                                          <a:blip r:embed="rId48"/>
                                          <a:stretch>
                                            <a:fillRect/>
                                          </a:stretch>
                                        </pic:blipFill>
                                        <pic:spPr>
                                          <a:xfrm>
                                            <a:off x="0" y="0"/>
                                            <a:ext cx="6364605" cy="7810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8CDAE4" id="_x0000_s1049" style="position:absolute;left:0;text-align:left;margin-left:-26.6pt;margin-top:30.55pt;width:528.75pt;height:125.2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" filled="f" stroked="f" strokeweight="1pt">
                <v:stroke joinstyle="miter"/>
                <v:textbox>
                  <w:txbxContent>
                    <w:p w14:paraId="6078A9EA" w14:textId="77777777" w:rsidR="007360AB" w:rsidRDefault="00A54D08" w:rsidP="007360AB">
                      <w:pPr>
                        <w:jc w:val="center"/>
                      </w:pPr>
                      <w:r>
                        <w:rPr>
                          <w:noProof/>
                          <w:lang w:val="fr-FR" w:eastAsia="fr-FR"/>
                        </w:rPr>
                        <w:drawing>
                          <wp:inline distT="0" distB="0" distL="0" distR="0" wp14:anchorId="0EBAB859" wp14:editId="7C8C7B47">
                            <wp:extent cx="6364605" cy="781050"/>
                            <wp:effectExtent l="0" t="0" r="0" b="0"/>
                            <wp:docPr id="10675000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00030" name=""/>
                                    <pic:cNvPicPr/>
                                  </pic:nvPicPr>
                                  <pic:blipFill>
                                    <a:blip r:embed="rId48"/>
                                    <a:stretch>
                                      <a:fillRect/>
                                    </a:stretch>
                                  </pic:blipFill>
                                  <pic:spPr>
                                    <a:xfrm>
                                      <a:off x="0" y="0"/>
                                      <a:ext cx="6364605" cy="781050"/>
                                    </a:xfrm>
                                    <a:prstGeom prst="rect">
                                      <a:avLst/>
                                    </a:prstGeom>
                                  </pic:spPr>
                                </pic:pic>
                              </a:graphicData>
                            </a:graphic>
                          </wp:inline>
                        </w:drawing>
                      </w:r>
                    </w:p>
                  </w:txbxContent>
                </v:textbox>
              </v:roundrect>
            </w:pict>
          </mc:Fallback>
        </mc:AlternateContent>
      </w:r>
    </w:p>
    <w:p w14:paraId="5B969651" w14:textId="77777777" w:rsidR="00BE58BE" w:rsidRPr="00C61721" w:rsidRDefault="00BE58BE" w:rsidP="00C61721">
      <w:pPr>
        <w:jc w:val="both"/>
        <w:rPr>
          <w:rFonts w:ascii="Times New Roman" w:hAnsi="Times New Roman" w:cs="Times New Roman"/>
          <w:color w:val="000000" w:themeColor="text1"/>
          <w:sz w:val="28"/>
          <w:szCs w:val="28"/>
          <w:lang w:val="fr-FR"/>
        </w:rPr>
      </w:pPr>
    </w:p>
    <w:p w14:paraId="3B1187EE" w14:textId="77777777" w:rsidR="00BE58BE" w:rsidRPr="00C61721" w:rsidRDefault="00BE58BE" w:rsidP="00C61721">
      <w:pPr>
        <w:jc w:val="both"/>
        <w:rPr>
          <w:rFonts w:ascii="Times New Roman" w:hAnsi="Times New Roman" w:cs="Times New Roman"/>
          <w:color w:val="000000" w:themeColor="text1"/>
          <w:sz w:val="28"/>
          <w:szCs w:val="28"/>
          <w:lang w:val="fr-FR"/>
        </w:rPr>
      </w:pPr>
    </w:p>
    <w:p w14:paraId="2A987B85" w14:textId="77777777" w:rsidR="009610C7" w:rsidRPr="00C61721" w:rsidRDefault="009610C7" w:rsidP="00C61721">
      <w:pPr>
        <w:jc w:val="both"/>
        <w:rPr>
          <w:rFonts w:ascii="Times New Roman" w:hAnsi="Times New Roman" w:cs="Times New Roman"/>
          <w:color w:val="000000" w:themeColor="text1"/>
          <w:sz w:val="28"/>
          <w:szCs w:val="28"/>
          <w:lang w:val="fr-FR"/>
        </w:rPr>
      </w:pPr>
    </w:p>
    <w:p w14:paraId="36C770CA" w14:textId="77777777" w:rsidR="009610C7" w:rsidRPr="00C61721" w:rsidRDefault="009610C7" w:rsidP="00C61721">
      <w:pPr>
        <w:jc w:val="both"/>
        <w:rPr>
          <w:rFonts w:ascii="Times New Roman" w:hAnsi="Times New Roman" w:cs="Times New Roman"/>
          <w:color w:val="000000" w:themeColor="text1"/>
          <w:sz w:val="28"/>
          <w:szCs w:val="28"/>
          <w:lang w:val="fr-FR"/>
        </w:rPr>
      </w:pPr>
    </w:p>
    <w:p w14:paraId="1C3EB633" w14:textId="77777777" w:rsidR="009610C7" w:rsidRPr="00C61721" w:rsidRDefault="009610C7" w:rsidP="00C61721">
      <w:pPr>
        <w:jc w:val="both"/>
        <w:rPr>
          <w:rFonts w:ascii="Times New Roman" w:hAnsi="Times New Roman" w:cs="Times New Roman"/>
          <w:color w:val="000000" w:themeColor="text1"/>
          <w:sz w:val="28"/>
          <w:szCs w:val="28"/>
          <w:lang w:val="fr-FR"/>
        </w:rPr>
      </w:pPr>
    </w:p>
    <w:p w14:paraId="2CE07A93" w14:textId="77777777" w:rsidR="009610C7" w:rsidRPr="00C61721" w:rsidRDefault="009610C7" w:rsidP="00C61721">
      <w:pPr>
        <w:jc w:val="both"/>
        <w:rPr>
          <w:rFonts w:ascii="Times New Roman" w:hAnsi="Times New Roman" w:cs="Times New Roman"/>
          <w:color w:val="000000" w:themeColor="text1"/>
          <w:sz w:val="28"/>
          <w:szCs w:val="28"/>
          <w:lang w:val="fr-FR"/>
        </w:rPr>
      </w:pPr>
    </w:p>
    <w:p w14:paraId="3ACB2E26" w14:textId="77777777" w:rsidR="009610C7" w:rsidRPr="00C61721" w:rsidRDefault="0064339E" w:rsidP="00C61721">
      <w:pPr>
        <w:jc w:val="both"/>
        <w:rPr>
          <w:rFonts w:ascii="Times New Roman" w:hAnsi="Times New Roman" w:cs="Times New Roman"/>
          <w:color w:val="000000" w:themeColor="text1"/>
          <w:sz w:val="28"/>
          <w:szCs w:val="28"/>
          <w:lang w:val="fr-FR"/>
        </w:rPr>
      </w:pPr>
      <w:r w:rsidRPr="00C61721">
        <w:rPr>
          <w:rFonts w:ascii="Times New Roman" w:hAnsi="Times New Roman" w:cs="Times New Roman"/>
          <w:noProof/>
          <w:color w:val="000000" w:themeColor="text1"/>
          <w:sz w:val="28"/>
          <w:szCs w:val="28"/>
          <w:lang w:val="fr-FR" w:eastAsia="fr-FR"/>
        </w:rPr>
        <mc:AlternateContent>
          <mc:Choice Requires="wps">
            <w:drawing>
              <wp:anchor distT="0" distB="0" distL="114300" distR="114300" simplePos="0" relativeHeight="251700224" behindDoc="0" locked="0" layoutInCell="1" allowOverlap="1" wp14:anchorId="24B62C7B" wp14:editId="02C5B213">
                <wp:simplePos x="0" y="0"/>
                <wp:positionH relativeFrom="column">
                  <wp:posOffset>-183515</wp:posOffset>
                </wp:positionH>
                <wp:positionV relativeFrom="paragraph">
                  <wp:posOffset>74930</wp:posOffset>
                </wp:positionV>
                <wp:extent cx="6324600" cy="561975"/>
                <wp:effectExtent l="0" t="0" r="0" b="9525"/>
                <wp:wrapNone/>
                <wp:docPr id="739543955" name="Rectangle : coins arrondis 8"/>
                <wp:cNvGraphicFramePr/>
                <a:graphic xmlns:a="http://schemas.openxmlformats.org/drawingml/2006/main">
                  <a:graphicData uri="http://schemas.microsoft.com/office/word/2010/wordprocessingShape">
                    <wps:wsp>
                      <wps:cNvSpPr/>
                      <wps:spPr>
                        <a:xfrm>
                          <a:off x="0" y="0"/>
                          <a:ext cx="6324600" cy="561975"/>
                        </a:xfrm>
                        <a:prstGeom prst="round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AD7FAE" w14:textId="77777777" w:rsidR="007360AB" w:rsidRPr="00606E84" w:rsidRDefault="007360AB" w:rsidP="007360AB">
                            <w:pPr>
                              <w:jc w:val="center"/>
                              <w:rPr>
                                <w:rFonts w:ascii="Times New Roman" w:hAnsi="Times New Roman" w:cs="Times New Roman"/>
                                <w:color w:val="000000" w:themeColor="text1"/>
                                <w:sz w:val="36"/>
                                <w:szCs w:val="36"/>
                                <w:lang w:val="fr-FR"/>
                              </w:rPr>
                            </w:pPr>
                            <w:r w:rsidRPr="00606E84">
                              <w:rPr>
                                <w:rFonts w:ascii="Times New Roman" w:hAnsi="Times New Roman" w:cs="Times New Roman"/>
                                <w:color w:val="000000" w:themeColor="text1"/>
                                <w:sz w:val="40"/>
                                <w:szCs w:val="40"/>
                                <w:lang w:val="fr-FR"/>
                              </w:rPr>
                              <w:t>Un aperçu du site proxy :</w:t>
                            </w:r>
                          </w:p>
                          <w:p w14:paraId="3207E2F2" w14:textId="77777777" w:rsidR="007360AB" w:rsidRPr="00C61721" w:rsidRDefault="007360AB" w:rsidP="007360AB">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4B62C7B" id="_x0000_s1050" style="position:absolute;left:0;text-align:left;margin-left:-14.45pt;margin-top:5.9pt;width:498pt;height:44.2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" fillcolor="white [3212]" stroked="f" strokeweight="1pt">
                <v:stroke joinstyle="miter"/>
                <v:textbox>
                  <w:txbxContent>
                    <w:p w14:paraId="03AD7FAE" w14:textId="77777777" w:rsidR="007360AB" w:rsidRPr="00606E84" w:rsidRDefault="007360AB" w:rsidP="007360AB">
                      <w:pPr>
                        <w:jc w:val="center"/>
                        <w:rPr>
                          <w:rFonts w:ascii="Times New Roman" w:hAnsi="Times New Roman" w:cs="Times New Roman"/>
                          <w:color w:val="000000" w:themeColor="text1"/>
                          <w:sz w:val="36"/>
                          <w:szCs w:val="36"/>
                          <w:lang w:val="fr-FR"/>
                        </w:rPr>
                      </w:pPr>
                      <w:r w:rsidRPr="00606E84">
                        <w:rPr>
                          <w:rFonts w:ascii="Times New Roman" w:hAnsi="Times New Roman" w:cs="Times New Roman"/>
                          <w:color w:val="000000" w:themeColor="text1"/>
                          <w:sz w:val="40"/>
                          <w:szCs w:val="40"/>
                          <w:lang w:val="fr-FR"/>
                        </w:rPr>
                        <w:t>Un aperçu du site proxy :</w:t>
                      </w:r>
                    </w:p>
                    <w:p w14:paraId="3207E2F2" w14:textId="77777777" w:rsidR="007360AB" w:rsidRPr="00C61721" w:rsidRDefault="007360AB" w:rsidP="007360AB">
                      <w:pPr>
                        <w:jc w:val="center"/>
                        <w:rPr>
                          <w:lang w:val="fr-FR"/>
                        </w:rPr>
                      </w:pPr>
                    </w:p>
                  </w:txbxContent>
                </v:textbox>
              </v:roundrect>
            </w:pict>
          </mc:Fallback>
        </mc:AlternateContent>
      </w:r>
    </w:p>
    <w:p w14:paraId="1FB62BFE" w14:textId="77777777" w:rsidR="009610C7" w:rsidRPr="00C61721" w:rsidRDefault="009610C7" w:rsidP="00C61721">
      <w:pPr>
        <w:jc w:val="both"/>
        <w:rPr>
          <w:rFonts w:ascii="Times New Roman" w:hAnsi="Times New Roman" w:cs="Times New Roman"/>
          <w:color w:val="000000" w:themeColor="text1"/>
          <w:sz w:val="28"/>
          <w:szCs w:val="28"/>
          <w:lang w:val="fr-FR"/>
        </w:rPr>
      </w:pPr>
    </w:p>
    <w:p w14:paraId="2AC26DFD" w14:textId="77777777" w:rsidR="009610C7" w:rsidRPr="00C61721" w:rsidRDefault="0064339E" w:rsidP="00C61721">
      <w:pPr>
        <w:jc w:val="both"/>
        <w:rPr>
          <w:rFonts w:ascii="Times New Roman" w:hAnsi="Times New Roman" w:cs="Times New Roman"/>
          <w:color w:val="000000" w:themeColor="text1"/>
          <w:sz w:val="28"/>
          <w:szCs w:val="28"/>
          <w:lang w:val="fr-FR"/>
        </w:rPr>
      </w:pPr>
      <w:r w:rsidRPr="00C61721">
        <w:rPr>
          <w:rFonts w:ascii="Times New Roman" w:hAnsi="Times New Roman" w:cs="Times New Roman"/>
          <w:noProof/>
          <w:color w:val="000000" w:themeColor="text1"/>
          <w:sz w:val="28"/>
          <w:szCs w:val="28"/>
          <w:lang w:val="fr-FR" w:eastAsia="fr-FR"/>
        </w:rPr>
        <mc:AlternateContent>
          <mc:Choice Requires="wps">
            <w:drawing>
              <wp:anchor distT="0" distB="0" distL="114300" distR="114300" simplePos="0" relativeHeight="251701248" behindDoc="0" locked="0" layoutInCell="1" allowOverlap="1" wp14:anchorId="7BD52161" wp14:editId="100C0804">
                <wp:simplePos x="0" y="0"/>
                <wp:positionH relativeFrom="column">
                  <wp:posOffset>-337820</wp:posOffset>
                </wp:positionH>
                <wp:positionV relativeFrom="paragraph">
                  <wp:posOffset>382904</wp:posOffset>
                </wp:positionV>
                <wp:extent cx="6772275" cy="5267325"/>
                <wp:effectExtent l="0" t="0" r="0" b="0"/>
                <wp:wrapNone/>
                <wp:docPr id="1693864758" name="Rectangle : coins arrondis 9"/>
                <wp:cNvGraphicFramePr/>
                <a:graphic xmlns:a="http://schemas.openxmlformats.org/drawingml/2006/main">
                  <a:graphicData uri="http://schemas.microsoft.com/office/word/2010/wordprocessingShape">
                    <wps:wsp>
                      <wps:cNvSpPr/>
                      <wps:spPr>
                        <a:xfrm>
                          <a:off x="0" y="0"/>
                          <a:ext cx="6772275" cy="52673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20BDE6" w14:textId="77777777" w:rsidR="007360AB" w:rsidRDefault="007360AB" w:rsidP="007360AB">
                            <w:pPr>
                              <w:jc w:val="center"/>
                            </w:pPr>
                            <w:r>
                              <w:rPr>
                                <w:noProof/>
                                <w:lang w:val="fr-FR" w:eastAsia="fr-FR"/>
                              </w:rPr>
                              <w:drawing>
                                <wp:inline distT="0" distB="0" distL="0" distR="0" wp14:anchorId="2C3ED632" wp14:editId="1898201A">
                                  <wp:extent cx="6477000" cy="3505200"/>
                                  <wp:effectExtent l="0" t="0" r="0" b="0"/>
                                  <wp:docPr id="154850689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85757" cy="35099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D52161" id="Rectangle : coins arrondis 9" o:spid="_x0000_s1051" style="position:absolute;left:0;text-align:left;margin-left:-26.6pt;margin-top:30.15pt;width:533.25pt;height:41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" filled="f" stroked="f" strokeweight="1pt">
                <v:stroke joinstyle="miter"/>
                <v:textbox>
                  <w:txbxContent>
                    <w:p w14:paraId="7B20BDE6" w14:textId="77777777" w:rsidR="007360AB" w:rsidRDefault="007360AB" w:rsidP="007360AB">
                      <w:pPr>
                        <w:jc w:val="center"/>
                      </w:pPr>
                      <w:r>
                        <w:rPr>
                          <w:noProof/>
                          <w:lang w:val="fr-FR" w:eastAsia="fr-FR"/>
                        </w:rPr>
                        <w:drawing>
                          <wp:inline distT="0" distB="0" distL="0" distR="0" wp14:anchorId="2C3ED632" wp14:editId="1898201A">
                            <wp:extent cx="6477000" cy="3505200"/>
                            <wp:effectExtent l="0" t="0" r="0" b="0"/>
                            <wp:docPr id="154850689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85757" cy="3509939"/>
                                    </a:xfrm>
                                    <a:prstGeom prst="rect">
                                      <a:avLst/>
                                    </a:prstGeom>
                                    <a:noFill/>
                                    <a:ln>
                                      <a:noFill/>
                                    </a:ln>
                                  </pic:spPr>
                                </pic:pic>
                              </a:graphicData>
                            </a:graphic>
                          </wp:inline>
                        </w:drawing>
                      </w:r>
                    </w:p>
                  </w:txbxContent>
                </v:textbox>
              </v:roundrect>
            </w:pict>
          </mc:Fallback>
        </mc:AlternateContent>
      </w:r>
    </w:p>
    <w:p w14:paraId="00025E07" w14:textId="77777777" w:rsidR="009610C7" w:rsidRPr="00C61721" w:rsidRDefault="009610C7" w:rsidP="00C61721">
      <w:pPr>
        <w:jc w:val="both"/>
        <w:rPr>
          <w:rFonts w:ascii="Times New Roman" w:hAnsi="Times New Roman" w:cs="Times New Roman"/>
          <w:color w:val="000000" w:themeColor="text1"/>
          <w:sz w:val="28"/>
          <w:szCs w:val="28"/>
          <w:lang w:val="fr-FR"/>
        </w:rPr>
      </w:pPr>
    </w:p>
    <w:p w14:paraId="75DDE138" w14:textId="77777777" w:rsidR="009610C7" w:rsidRPr="00C61721" w:rsidRDefault="009610C7" w:rsidP="00C61721">
      <w:pPr>
        <w:jc w:val="both"/>
        <w:rPr>
          <w:rFonts w:ascii="Times New Roman" w:hAnsi="Times New Roman" w:cs="Times New Roman"/>
          <w:color w:val="000000" w:themeColor="text1"/>
          <w:sz w:val="28"/>
          <w:szCs w:val="28"/>
          <w:lang w:val="fr-FR"/>
        </w:rPr>
      </w:pPr>
    </w:p>
    <w:p w14:paraId="5C1627C4" w14:textId="77777777" w:rsidR="009610C7" w:rsidRPr="00C61721" w:rsidRDefault="009610C7" w:rsidP="00C61721">
      <w:pPr>
        <w:jc w:val="both"/>
        <w:rPr>
          <w:rFonts w:ascii="Times New Roman" w:hAnsi="Times New Roman" w:cs="Times New Roman"/>
          <w:color w:val="000000" w:themeColor="text1"/>
          <w:sz w:val="28"/>
          <w:szCs w:val="28"/>
          <w:lang w:val="fr-FR"/>
        </w:rPr>
      </w:pPr>
    </w:p>
    <w:p w14:paraId="59006CBC" w14:textId="77777777" w:rsidR="009610C7" w:rsidRPr="00C61721" w:rsidRDefault="009610C7" w:rsidP="00C61721">
      <w:pPr>
        <w:jc w:val="both"/>
        <w:rPr>
          <w:rFonts w:ascii="Times New Roman" w:hAnsi="Times New Roman" w:cs="Times New Roman"/>
          <w:color w:val="000000" w:themeColor="text1"/>
          <w:sz w:val="28"/>
          <w:szCs w:val="28"/>
          <w:lang w:val="fr-FR"/>
        </w:rPr>
      </w:pPr>
    </w:p>
    <w:p w14:paraId="00583CAC" w14:textId="77777777" w:rsidR="009610C7" w:rsidRPr="00C61721" w:rsidRDefault="009610C7" w:rsidP="00C61721">
      <w:pPr>
        <w:jc w:val="both"/>
        <w:rPr>
          <w:rFonts w:ascii="Times New Roman" w:hAnsi="Times New Roman" w:cs="Times New Roman"/>
          <w:color w:val="000000" w:themeColor="text1"/>
          <w:sz w:val="28"/>
          <w:szCs w:val="28"/>
          <w:lang w:val="fr-FR"/>
        </w:rPr>
      </w:pPr>
    </w:p>
    <w:p w14:paraId="541C33D4" w14:textId="77777777" w:rsidR="009610C7" w:rsidRPr="00C61721" w:rsidRDefault="009610C7" w:rsidP="00C61721">
      <w:pPr>
        <w:jc w:val="both"/>
        <w:rPr>
          <w:rFonts w:ascii="Times New Roman" w:hAnsi="Times New Roman" w:cs="Times New Roman"/>
          <w:color w:val="000000" w:themeColor="text1"/>
          <w:sz w:val="28"/>
          <w:szCs w:val="28"/>
          <w:lang w:val="fr-FR"/>
        </w:rPr>
      </w:pPr>
    </w:p>
    <w:p w14:paraId="58FD1F56" w14:textId="77777777" w:rsidR="009610C7" w:rsidRPr="00C61721" w:rsidRDefault="009610C7" w:rsidP="00C61721">
      <w:pPr>
        <w:jc w:val="both"/>
        <w:rPr>
          <w:rFonts w:ascii="Times New Roman" w:hAnsi="Times New Roman" w:cs="Times New Roman"/>
          <w:color w:val="000000" w:themeColor="text1"/>
          <w:sz w:val="28"/>
          <w:szCs w:val="28"/>
          <w:lang w:val="fr-FR"/>
        </w:rPr>
      </w:pPr>
    </w:p>
    <w:p w14:paraId="01A80DDF" w14:textId="77777777" w:rsidR="009610C7" w:rsidRPr="00C61721" w:rsidRDefault="009610C7" w:rsidP="00C61721">
      <w:pPr>
        <w:jc w:val="both"/>
        <w:rPr>
          <w:rFonts w:ascii="Times New Roman" w:hAnsi="Times New Roman" w:cs="Times New Roman"/>
          <w:color w:val="000000" w:themeColor="text1"/>
          <w:sz w:val="28"/>
          <w:szCs w:val="28"/>
          <w:lang w:val="fr-FR"/>
        </w:rPr>
      </w:pPr>
    </w:p>
    <w:p w14:paraId="2728DF82" w14:textId="77777777" w:rsidR="009610C7" w:rsidRPr="00C61721" w:rsidRDefault="009610C7" w:rsidP="00C61721">
      <w:pPr>
        <w:jc w:val="both"/>
        <w:rPr>
          <w:rFonts w:ascii="Times New Roman" w:hAnsi="Times New Roman" w:cs="Times New Roman"/>
          <w:color w:val="000000" w:themeColor="text1"/>
          <w:sz w:val="28"/>
          <w:szCs w:val="28"/>
          <w:lang w:val="fr-FR"/>
        </w:rPr>
      </w:pPr>
    </w:p>
    <w:p w14:paraId="66133A3E" w14:textId="77777777" w:rsidR="009610C7" w:rsidRPr="00C61721" w:rsidRDefault="009610C7" w:rsidP="00C61721">
      <w:pPr>
        <w:jc w:val="both"/>
        <w:rPr>
          <w:rFonts w:ascii="Times New Roman" w:hAnsi="Times New Roman" w:cs="Times New Roman"/>
          <w:color w:val="000000" w:themeColor="text1"/>
          <w:sz w:val="28"/>
          <w:szCs w:val="28"/>
          <w:lang w:val="fr-FR"/>
        </w:rPr>
      </w:pPr>
    </w:p>
    <w:p w14:paraId="0AAE54D3" w14:textId="77777777" w:rsidR="009610C7" w:rsidRPr="00C61721" w:rsidRDefault="009610C7" w:rsidP="00C61721">
      <w:pPr>
        <w:jc w:val="both"/>
        <w:rPr>
          <w:rFonts w:ascii="Times New Roman" w:hAnsi="Times New Roman" w:cs="Times New Roman"/>
          <w:color w:val="000000" w:themeColor="text1"/>
          <w:sz w:val="28"/>
          <w:szCs w:val="28"/>
          <w:lang w:val="fr-FR"/>
        </w:rPr>
      </w:pPr>
    </w:p>
    <w:p w14:paraId="5CF8DAD9" w14:textId="77777777" w:rsidR="009610C7" w:rsidRPr="00C61721" w:rsidRDefault="009610C7" w:rsidP="00C61721">
      <w:pPr>
        <w:jc w:val="both"/>
        <w:rPr>
          <w:rFonts w:ascii="Times New Roman" w:hAnsi="Times New Roman" w:cs="Times New Roman"/>
          <w:color w:val="000000" w:themeColor="text1"/>
          <w:sz w:val="28"/>
          <w:szCs w:val="28"/>
          <w:lang w:val="fr-FR"/>
        </w:rPr>
      </w:pPr>
    </w:p>
    <w:p w14:paraId="51F09983" w14:textId="77777777" w:rsidR="009610C7" w:rsidRPr="00C61721" w:rsidRDefault="009610C7" w:rsidP="00C61721">
      <w:pPr>
        <w:jc w:val="both"/>
        <w:rPr>
          <w:rFonts w:ascii="Times New Roman" w:hAnsi="Times New Roman" w:cs="Times New Roman"/>
          <w:color w:val="000000" w:themeColor="text1"/>
          <w:sz w:val="28"/>
          <w:szCs w:val="28"/>
          <w:lang w:val="fr-FR"/>
        </w:rPr>
      </w:pPr>
    </w:p>
    <w:p w14:paraId="163E18E6" w14:textId="77777777" w:rsidR="009610C7" w:rsidRPr="00C61721" w:rsidRDefault="009610C7" w:rsidP="00C61721">
      <w:pPr>
        <w:jc w:val="both"/>
        <w:rPr>
          <w:rFonts w:ascii="Times New Roman" w:hAnsi="Times New Roman" w:cs="Times New Roman"/>
          <w:color w:val="000000" w:themeColor="text1"/>
          <w:sz w:val="28"/>
          <w:szCs w:val="28"/>
          <w:lang w:val="fr-FR"/>
        </w:rPr>
      </w:pPr>
    </w:p>
    <w:p w14:paraId="674DEF04" w14:textId="77777777" w:rsidR="00C90E7A" w:rsidRPr="00C61721" w:rsidRDefault="00751EFA" w:rsidP="00C61721">
      <w:pPr>
        <w:jc w:val="both"/>
        <w:rPr>
          <w:rFonts w:ascii="Times New Roman" w:hAnsi="Times New Roman" w:cs="Times New Roman"/>
          <w:color w:val="000000" w:themeColor="text1"/>
          <w:sz w:val="28"/>
          <w:szCs w:val="28"/>
          <w:lang w:val="fr-FR"/>
        </w:rPr>
      </w:pPr>
      <w:r w:rsidRPr="00C61721">
        <w:rPr>
          <w:rFonts w:ascii="Times New Roman" w:hAnsi="Times New Roman" w:cs="Times New Roman"/>
          <w:noProof/>
          <w:color w:val="000000" w:themeColor="text1"/>
          <w:sz w:val="28"/>
          <w:szCs w:val="28"/>
          <w:lang w:val="fr-FR" w:eastAsia="fr-FR"/>
        </w:rPr>
        <mc:AlternateContent>
          <mc:Choice Requires="wps">
            <w:drawing>
              <wp:anchor distT="0" distB="0" distL="114300" distR="114300" simplePos="0" relativeHeight="251704320" behindDoc="0" locked="0" layoutInCell="1" allowOverlap="1" wp14:anchorId="3A6E7702" wp14:editId="261A3C4F">
                <wp:simplePos x="0" y="0"/>
                <wp:positionH relativeFrom="column">
                  <wp:posOffset>-556895</wp:posOffset>
                </wp:positionH>
                <wp:positionV relativeFrom="paragraph">
                  <wp:posOffset>5080</wp:posOffset>
                </wp:positionV>
                <wp:extent cx="7296150" cy="1390650"/>
                <wp:effectExtent l="0" t="0" r="0" b="0"/>
                <wp:wrapNone/>
                <wp:docPr id="1935679883" name="Rectangle : coins arrondis 13"/>
                <wp:cNvGraphicFramePr/>
                <a:graphic xmlns:a="http://schemas.openxmlformats.org/drawingml/2006/main">
                  <a:graphicData uri="http://schemas.microsoft.com/office/word/2010/wordprocessingShape">
                    <wps:wsp>
                      <wps:cNvSpPr/>
                      <wps:spPr>
                        <a:xfrm>
                          <a:off x="0" y="0"/>
                          <a:ext cx="7296150" cy="13906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47101F" w14:textId="77777777" w:rsidR="00751EFA" w:rsidRPr="00606E84" w:rsidRDefault="00751EFA" w:rsidP="00751EFA">
                            <w:pPr>
                              <w:rPr>
                                <w:rFonts w:ascii="Times New Roman" w:hAnsi="Times New Roman" w:cs="Times New Roman"/>
                                <w:b/>
                                <w:bCs/>
                                <w:color w:val="000000" w:themeColor="text1"/>
                                <w:sz w:val="28"/>
                                <w:szCs w:val="28"/>
                                <w:lang w:val="fr-FR"/>
                              </w:rPr>
                            </w:pPr>
                            <w:r w:rsidRPr="00606E84">
                              <w:rPr>
                                <w:rFonts w:ascii="Times New Roman" w:hAnsi="Times New Roman" w:cs="Times New Roman"/>
                                <w:b/>
                                <w:bCs/>
                                <w:color w:val="000000" w:themeColor="text1"/>
                                <w:sz w:val="28"/>
                                <w:szCs w:val="28"/>
                                <w:lang w:val="fr-FR"/>
                              </w:rPr>
                              <w:t>Le site web construit avec l’image qui fonctionnera sur python :</w:t>
                            </w:r>
                          </w:p>
                          <w:p w14:paraId="7E42511F" w14:textId="77777777" w:rsidR="00751EFA" w:rsidRPr="001550D4" w:rsidRDefault="00751EFA" w:rsidP="00751EFA">
                            <w:pPr>
                              <w:pStyle w:val="NormalWeb"/>
                              <w:shd w:val="clear" w:color="auto" w:fill="FFFFFF"/>
                              <w:spacing w:before="0" w:beforeAutospacing="0"/>
                              <w:rPr>
                                <w:rStyle w:val="Lienhypertexte"/>
                                <w:color w:val="000000" w:themeColor="text1"/>
                                <w:sz w:val="28"/>
                                <w:szCs w:val="28"/>
                                <w:u w:val="none"/>
                              </w:rPr>
                            </w:pPr>
                            <w:r w:rsidRPr="001550D4">
                              <w:rPr>
                                <w:rStyle w:val="Lienhypertexte"/>
                                <w:color w:val="000000" w:themeColor="text1"/>
                                <w:sz w:val="28"/>
                                <w:szCs w:val="28"/>
                                <w:u w:val="none"/>
                              </w:rPr>
                              <w:t>La</w:t>
                            </w:r>
                            <w:r w:rsidR="0089690F">
                              <w:rPr>
                                <w:rStyle w:val="Lienhypertexte"/>
                                <w:color w:val="000000" w:themeColor="text1"/>
                                <w:sz w:val="28"/>
                                <w:szCs w:val="28"/>
                                <w:u w:val="none"/>
                              </w:rPr>
                              <w:t xml:space="preserve"> première étape</w:t>
                            </w:r>
                            <w:r w:rsidRPr="001550D4">
                              <w:rPr>
                                <w:rStyle w:val="Lienhypertexte"/>
                                <w:color w:val="000000" w:themeColor="text1"/>
                                <w:sz w:val="28"/>
                                <w:szCs w:val="28"/>
                                <w:u w:val="none"/>
                              </w:rPr>
                              <w:t xml:space="preserve"> </w:t>
                            </w:r>
                            <w:r w:rsidR="0089690F">
                              <w:rPr>
                                <w:rStyle w:val="Lienhypertexte"/>
                                <w:color w:val="000000" w:themeColor="text1"/>
                                <w:sz w:val="28"/>
                                <w:szCs w:val="28"/>
                                <w:u w:val="none"/>
                              </w:rPr>
                              <w:t xml:space="preserve">consiste </w:t>
                            </w:r>
                            <w:r w:rsidRPr="001550D4">
                              <w:rPr>
                                <w:rStyle w:val="Lienhypertexte"/>
                                <w:color w:val="000000" w:themeColor="text1"/>
                                <w:sz w:val="28"/>
                                <w:szCs w:val="28"/>
                                <w:u w:val="none"/>
                              </w:rPr>
                              <w:t xml:space="preserve">construction de l’image </w:t>
                            </w:r>
                            <w:r w:rsidR="00F13D90">
                              <w:rPr>
                                <w:rStyle w:val="Lienhypertexte"/>
                                <w:color w:val="000000" w:themeColor="text1"/>
                                <w:sz w:val="28"/>
                                <w:szCs w:val="28"/>
                                <w:u w:val="none"/>
                              </w:rPr>
                              <w:t>par</w:t>
                            </w:r>
                            <w:r w:rsidRPr="001550D4">
                              <w:rPr>
                                <w:rStyle w:val="Lienhypertexte"/>
                                <w:color w:val="000000" w:themeColor="text1"/>
                                <w:sz w:val="28"/>
                                <w:szCs w:val="28"/>
                                <w:u w:val="none"/>
                              </w:rPr>
                              <w:t xml:space="preserve"> la commande docker build</w:t>
                            </w:r>
                            <w:r>
                              <w:rPr>
                                <w:rStyle w:val="Lienhypertexte"/>
                                <w:color w:val="000000" w:themeColor="text1"/>
                                <w:sz w:val="28"/>
                                <w:szCs w:val="28"/>
                                <w:u w:val="none"/>
                              </w:rPr>
                              <w:t xml:space="preserve"> -t </w:t>
                            </w:r>
                            <w:r w:rsidR="00F13D90">
                              <w:rPr>
                                <w:rStyle w:val="Lienhypertexte"/>
                                <w:color w:val="000000" w:themeColor="text1"/>
                                <w:sz w:val="28"/>
                                <w:szCs w:val="28"/>
                                <w:u w:val="none"/>
                              </w:rPr>
                              <w:t>suivi</w:t>
                            </w:r>
                            <w:r>
                              <w:rPr>
                                <w:rStyle w:val="Lienhypertexte"/>
                                <w:color w:val="000000" w:themeColor="text1"/>
                                <w:sz w:val="28"/>
                                <w:szCs w:val="28"/>
                                <w:u w:val="none"/>
                              </w:rPr>
                              <w:t xml:space="preserve"> </w:t>
                            </w:r>
                            <w:r w:rsidR="0089690F">
                              <w:rPr>
                                <w:rStyle w:val="Lienhypertexte"/>
                                <w:color w:val="000000" w:themeColor="text1"/>
                                <w:sz w:val="28"/>
                                <w:szCs w:val="28"/>
                                <w:u w:val="none"/>
                              </w:rPr>
                              <w:t>de l’identifiant</w:t>
                            </w:r>
                            <w:r>
                              <w:rPr>
                                <w:rStyle w:val="Lienhypertexte"/>
                                <w:color w:val="000000" w:themeColor="text1"/>
                                <w:sz w:val="28"/>
                                <w:szCs w:val="28"/>
                                <w:u w:val="none"/>
                              </w:rPr>
                              <w:t xml:space="preserve"> docker hub, le nom de l’image, la version souhaitée</w:t>
                            </w:r>
                            <w:r w:rsidRPr="001550D4">
                              <w:rPr>
                                <w:rStyle w:val="Lienhypertexte"/>
                                <w:color w:val="000000" w:themeColor="text1"/>
                                <w:sz w:val="28"/>
                                <w:szCs w:val="28"/>
                                <w:u w:val="none"/>
                              </w:rPr>
                              <w:t xml:space="preserve"> </w:t>
                            </w:r>
                            <w:r w:rsidR="00F13D90">
                              <w:rPr>
                                <w:rStyle w:val="Lienhypertexte"/>
                                <w:color w:val="000000" w:themeColor="text1"/>
                                <w:sz w:val="28"/>
                                <w:szCs w:val="28"/>
                                <w:u w:val="none"/>
                              </w:rPr>
                              <w:t>plus</w:t>
                            </w:r>
                            <w:r w:rsidRPr="001550D4">
                              <w:rPr>
                                <w:rStyle w:val="Lienhypertexte"/>
                                <w:color w:val="000000" w:themeColor="text1"/>
                                <w:sz w:val="28"/>
                                <w:szCs w:val="28"/>
                                <w:u w:val="none"/>
                              </w:rPr>
                              <w:t xml:space="preserve"> des différent Labels </w:t>
                            </w:r>
                            <w:r w:rsidR="00060686">
                              <w:rPr>
                                <w:rStyle w:val="Lienhypertexte"/>
                                <w:color w:val="000000" w:themeColor="text1"/>
                                <w:sz w:val="28"/>
                                <w:szCs w:val="28"/>
                                <w:u w:val="none"/>
                              </w:rPr>
                              <w:t>avec</w:t>
                            </w:r>
                            <w:r w:rsidRPr="001550D4">
                              <w:rPr>
                                <w:rStyle w:val="Lienhypertexte"/>
                                <w:color w:val="000000" w:themeColor="text1"/>
                                <w:sz w:val="28"/>
                                <w:szCs w:val="28"/>
                                <w:u w:val="none"/>
                              </w:rPr>
                              <w:t xml:space="preserve"> un port exposé à l’intérieur du containeur, une création du dossier qui sera le répertoire par défaut ensuite une copie du dossier appli_liste plus son contenu index.html et écrasement du cmd.</w:t>
                            </w:r>
                          </w:p>
                          <w:p w14:paraId="512F06A0" w14:textId="77777777" w:rsidR="00751EFA" w:rsidRPr="00C61721" w:rsidRDefault="00751EFA" w:rsidP="00751EFA">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A6E7702" id="Rectangle : coins arrondis 13" o:spid="_x0000_s1052" style="position:absolute;left:0;text-align:left;margin-left:-43.85pt;margin-top:.4pt;width:574.5pt;height:10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" filled="f" stroked="f" strokeweight="1pt">
                <v:stroke joinstyle="miter"/>
                <v:textbox>
                  <w:txbxContent>
                    <w:p w14:paraId="6147101F" w14:textId="77777777" w:rsidR="00751EFA" w:rsidRPr="00606E84" w:rsidRDefault="00751EFA" w:rsidP="00751EFA">
                      <w:pPr>
                        <w:rPr>
                          <w:rFonts w:ascii="Times New Roman" w:hAnsi="Times New Roman" w:cs="Times New Roman"/>
                          <w:b/>
                          <w:bCs/>
                          <w:color w:val="000000" w:themeColor="text1"/>
                          <w:sz w:val="28"/>
                          <w:szCs w:val="28"/>
                          <w:lang w:val="fr-FR"/>
                        </w:rPr>
                      </w:pPr>
                      <w:r w:rsidRPr="00606E84">
                        <w:rPr>
                          <w:rFonts w:ascii="Times New Roman" w:hAnsi="Times New Roman" w:cs="Times New Roman"/>
                          <w:b/>
                          <w:bCs/>
                          <w:color w:val="000000" w:themeColor="text1"/>
                          <w:sz w:val="28"/>
                          <w:szCs w:val="28"/>
                          <w:lang w:val="fr-FR"/>
                        </w:rPr>
                        <w:t>Le site web construit avec l’image qui fonctionnera sur python :</w:t>
                      </w:r>
                    </w:p>
                    <w:p w14:paraId="7E42511F" w14:textId="77777777" w:rsidR="00751EFA" w:rsidRPr="001550D4" w:rsidRDefault="00751EFA" w:rsidP="00751EFA">
                      <w:pPr>
                        <w:pStyle w:val="NormalWeb"/>
                        <w:shd w:val="clear" w:color="auto" w:fill="FFFFFF"/>
                        <w:spacing w:before="0" w:beforeAutospacing="0"/>
                        <w:rPr>
                          <w:rStyle w:val="Lienhypertexte"/>
                          <w:color w:val="000000" w:themeColor="text1"/>
                          <w:sz w:val="28"/>
                          <w:szCs w:val="28"/>
                          <w:u w:val="none"/>
                        </w:rPr>
                      </w:pPr>
                      <w:r w:rsidRPr="001550D4">
                        <w:rPr>
                          <w:rStyle w:val="Lienhypertexte"/>
                          <w:color w:val="000000" w:themeColor="text1"/>
                          <w:sz w:val="28"/>
                          <w:szCs w:val="28"/>
                          <w:u w:val="none"/>
                        </w:rPr>
                        <w:t>La</w:t>
                      </w:r>
                      <w:r w:rsidR="0089690F">
                        <w:rPr>
                          <w:rStyle w:val="Lienhypertexte"/>
                          <w:color w:val="000000" w:themeColor="text1"/>
                          <w:sz w:val="28"/>
                          <w:szCs w:val="28"/>
                          <w:u w:val="none"/>
                        </w:rPr>
                        <w:t xml:space="preserve"> première étape</w:t>
                      </w:r>
                      <w:r w:rsidRPr="001550D4">
                        <w:rPr>
                          <w:rStyle w:val="Lienhypertexte"/>
                          <w:color w:val="000000" w:themeColor="text1"/>
                          <w:sz w:val="28"/>
                          <w:szCs w:val="28"/>
                          <w:u w:val="none"/>
                        </w:rPr>
                        <w:t xml:space="preserve"> </w:t>
                      </w:r>
                      <w:r w:rsidR="0089690F">
                        <w:rPr>
                          <w:rStyle w:val="Lienhypertexte"/>
                          <w:color w:val="000000" w:themeColor="text1"/>
                          <w:sz w:val="28"/>
                          <w:szCs w:val="28"/>
                          <w:u w:val="none"/>
                        </w:rPr>
                        <w:t xml:space="preserve">consiste </w:t>
                      </w:r>
                      <w:r w:rsidRPr="001550D4">
                        <w:rPr>
                          <w:rStyle w:val="Lienhypertexte"/>
                          <w:color w:val="000000" w:themeColor="text1"/>
                          <w:sz w:val="28"/>
                          <w:szCs w:val="28"/>
                          <w:u w:val="none"/>
                        </w:rPr>
                        <w:t xml:space="preserve">construction de l’image </w:t>
                      </w:r>
                      <w:r w:rsidR="00F13D90">
                        <w:rPr>
                          <w:rStyle w:val="Lienhypertexte"/>
                          <w:color w:val="000000" w:themeColor="text1"/>
                          <w:sz w:val="28"/>
                          <w:szCs w:val="28"/>
                          <w:u w:val="none"/>
                        </w:rPr>
                        <w:t>par</w:t>
                      </w:r>
                      <w:r w:rsidRPr="001550D4">
                        <w:rPr>
                          <w:rStyle w:val="Lienhypertexte"/>
                          <w:color w:val="000000" w:themeColor="text1"/>
                          <w:sz w:val="28"/>
                          <w:szCs w:val="28"/>
                          <w:u w:val="none"/>
                        </w:rPr>
                        <w:t xml:space="preserve"> la commande docker build</w:t>
                      </w:r>
                      <w:r>
                        <w:rPr>
                          <w:rStyle w:val="Lienhypertexte"/>
                          <w:color w:val="000000" w:themeColor="text1"/>
                          <w:sz w:val="28"/>
                          <w:szCs w:val="28"/>
                          <w:u w:val="none"/>
                        </w:rPr>
                        <w:t xml:space="preserve"> -t </w:t>
                      </w:r>
                      <w:r w:rsidR="00F13D90">
                        <w:rPr>
                          <w:rStyle w:val="Lienhypertexte"/>
                          <w:color w:val="000000" w:themeColor="text1"/>
                          <w:sz w:val="28"/>
                          <w:szCs w:val="28"/>
                          <w:u w:val="none"/>
                        </w:rPr>
                        <w:t>suivi</w:t>
                      </w:r>
                      <w:r>
                        <w:rPr>
                          <w:rStyle w:val="Lienhypertexte"/>
                          <w:color w:val="000000" w:themeColor="text1"/>
                          <w:sz w:val="28"/>
                          <w:szCs w:val="28"/>
                          <w:u w:val="none"/>
                        </w:rPr>
                        <w:t xml:space="preserve"> </w:t>
                      </w:r>
                      <w:r w:rsidR="0089690F">
                        <w:rPr>
                          <w:rStyle w:val="Lienhypertexte"/>
                          <w:color w:val="000000" w:themeColor="text1"/>
                          <w:sz w:val="28"/>
                          <w:szCs w:val="28"/>
                          <w:u w:val="none"/>
                        </w:rPr>
                        <w:t>de l’identifiant</w:t>
                      </w:r>
                      <w:r>
                        <w:rPr>
                          <w:rStyle w:val="Lienhypertexte"/>
                          <w:color w:val="000000" w:themeColor="text1"/>
                          <w:sz w:val="28"/>
                          <w:szCs w:val="28"/>
                          <w:u w:val="none"/>
                        </w:rPr>
                        <w:t xml:space="preserve"> docker hub, le nom de l’image, la version souhaitée</w:t>
                      </w:r>
                      <w:r w:rsidRPr="001550D4">
                        <w:rPr>
                          <w:rStyle w:val="Lienhypertexte"/>
                          <w:color w:val="000000" w:themeColor="text1"/>
                          <w:sz w:val="28"/>
                          <w:szCs w:val="28"/>
                          <w:u w:val="none"/>
                        </w:rPr>
                        <w:t xml:space="preserve"> </w:t>
                      </w:r>
                      <w:r w:rsidR="00F13D90">
                        <w:rPr>
                          <w:rStyle w:val="Lienhypertexte"/>
                          <w:color w:val="000000" w:themeColor="text1"/>
                          <w:sz w:val="28"/>
                          <w:szCs w:val="28"/>
                          <w:u w:val="none"/>
                        </w:rPr>
                        <w:t>plus</w:t>
                      </w:r>
                      <w:r w:rsidRPr="001550D4">
                        <w:rPr>
                          <w:rStyle w:val="Lienhypertexte"/>
                          <w:color w:val="000000" w:themeColor="text1"/>
                          <w:sz w:val="28"/>
                          <w:szCs w:val="28"/>
                          <w:u w:val="none"/>
                        </w:rPr>
                        <w:t xml:space="preserve"> des différent Labels </w:t>
                      </w:r>
                      <w:r w:rsidR="00060686">
                        <w:rPr>
                          <w:rStyle w:val="Lienhypertexte"/>
                          <w:color w:val="000000" w:themeColor="text1"/>
                          <w:sz w:val="28"/>
                          <w:szCs w:val="28"/>
                          <w:u w:val="none"/>
                        </w:rPr>
                        <w:t>avec</w:t>
                      </w:r>
                      <w:r w:rsidRPr="001550D4">
                        <w:rPr>
                          <w:rStyle w:val="Lienhypertexte"/>
                          <w:color w:val="000000" w:themeColor="text1"/>
                          <w:sz w:val="28"/>
                          <w:szCs w:val="28"/>
                          <w:u w:val="none"/>
                        </w:rPr>
                        <w:t xml:space="preserve"> un port exposé à l’intérieur du containeur, une création du dossier qui sera le répertoire par défaut ensuite une copie du dossier appli_liste plus son contenu index.html et écrasement du cmd.</w:t>
                      </w:r>
                    </w:p>
                    <w:p w14:paraId="512F06A0" w14:textId="77777777" w:rsidR="00751EFA" w:rsidRPr="00C61721" w:rsidRDefault="00751EFA" w:rsidP="00751EFA">
                      <w:pPr>
                        <w:jc w:val="center"/>
                        <w:rPr>
                          <w:lang w:val="fr-FR"/>
                        </w:rPr>
                      </w:pPr>
                    </w:p>
                  </w:txbxContent>
                </v:textbox>
              </v:roundrect>
            </w:pict>
          </mc:Fallback>
        </mc:AlternateContent>
      </w:r>
      <w:r w:rsidR="00DB5A0B" w:rsidRPr="00C61721">
        <w:rPr>
          <w:rFonts w:ascii="Times New Roman" w:hAnsi="Times New Roman" w:cs="Times New Roman"/>
          <w:color w:val="000000" w:themeColor="text1"/>
          <w:sz w:val="28"/>
          <w:szCs w:val="28"/>
          <w:lang w:val="fr-FR"/>
        </w:rPr>
        <w:tab/>
      </w:r>
      <w:r w:rsidR="00DB5A0B" w:rsidRPr="00C61721">
        <w:rPr>
          <w:rFonts w:ascii="Times New Roman" w:hAnsi="Times New Roman" w:cs="Times New Roman"/>
          <w:color w:val="000000" w:themeColor="text1"/>
          <w:sz w:val="28"/>
          <w:szCs w:val="28"/>
          <w:lang w:val="fr-FR"/>
        </w:rPr>
        <w:tab/>
      </w:r>
    </w:p>
    <w:p w14:paraId="33D766E3"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6992E4A9"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435B0B33"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16C97B45" w14:textId="77777777" w:rsidR="00C90E7A" w:rsidRPr="00C61721" w:rsidRDefault="00751EFA"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lang w:val="fr-FR" w:eastAsia="fr-FR"/>
        </w:rPr>
        <w:drawing>
          <wp:anchor distT="0" distB="0" distL="114300" distR="114300" simplePos="0" relativeHeight="251705344" behindDoc="1" locked="0" layoutInCell="1" allowOverlap="1" wp14:anchorId="3AD84970" wp14:editId="7BB702F7">
            <wp:simplePos x="0" y="0"/>
            <wp:positionH relativeFrom="column">
              <wp:posOffset>-4445</wp:posOffset>
            </wp:positionH>
            <wp:positionV relativeFrom="paragraph">
              <wp:posOffset>240030</wp:posOffset>
            </wp:positionV>
            <wp:extent cx="5953125" cy="3324225"/>
            <wp:effectExtent l="0" t="0" r="9525" b="9525"/>
            <wp:wrapNone/>
            <wp:docPr id="156001383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53125" cy="3324225"/>
                    </a:xfrm>
                    <a:prstGeom prst="rect">
                      <a:avLst/>
                    </a:prstGeom>
                    <a:noFill/>
                    <a:ln>
                      <a:noFill/>
                    </a:ln>
                  </pic:spPr>
                </pic:pic>
              </a:graphicData>
            </a:graphic>
          </wp:anchor>
        </w:drawing>
      </w:r>
    </w:p>
    <w:p w14:paraId="4A8AD471"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4B04CCBD"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122F58C3"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3D6CEC1C" w14:textId="77777777" w:rsidR="00C90E7A" w:rsidRPr="00C61721" w:rsidRDefault="005F3492" w:rsidP="005F3492">
      <w:pPr>
        <w:tabs>
          <w:tab w:val="left" w:pos="5865"/>
        </w:tabs>
        <w:jc w:val="both"/>
        <w:rPr>
          <w:rFonts w:ascii="Times New Roman" w:hAnsi="Times New Roman" w:cs="Times New Roman"/>
          <w:color w:val="000000" w:themeColor="text1"/>
          <w:sz w:val="26"/>
          <w:szCs w:val="26"/>
          <w:lang w:val="fr-FR"/>
        </w:rPr>
      </w:pPr>
      <w:r>
        <w:rPr>
          <w:rFonts w:ascii="Times New Roman" w:hAnsi="Times New Roman" w:cs="Times New Roman"/>
          <w:color w:val="000000" w:themeColor="text1"/>
          <w:sz w:val="26"/>
          <w:szCs w:val="26"/>
          <w:lang w:val="fr-FR"/>
        </w:rPr>
        <w:tab/>
      </w:r>
    </w:p>
    <w:p w14:paraId="16AABBA7"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2EEDA21A"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6D708E44"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120ECA35"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5C6FFE56"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4F7D1417"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0C7890F2" w14:textId="77777777" w:rsidR="00C90E7A" w:rsidRPr="00C61721" w:rsidRDefault="00751EFA"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706368" behindDoc="0" locked="0" layoutInCell="1" allowOverlap="1" wp14:anchorId="168632FE" wp14:editId="212872B5">
                <wp:simplePos x="0" y="0"/>
                <wp:positionH relativeFrom="column">
                  <wp:posOffset>-118745</wp:posOffset>
                </wp:positionH>
                <wp:positionV relativeFrom="paragraph">
                  <wp:posOffset>259715</wp:posOffset>
                </wp:positionV>
                <wp:extent cx="6600825" cy="1076325"/>
                <wp:effectExtent l="0" t="0" r="0" b="0"/>
                <wp:wrapNone/>
                <wp:docPr id="892144530" name="Rectangle : coins arrondis 14"/>
                <wp:cNvGraphicFramePr/>
                <a:graphic xmlns:a="http://schemas.openxmlformats.org/drawingml/2006/main">
                  <a:graphicData uri="http://schemas.microsoft.com/office/word/2010/wordprocessingShape">
                    <wps:wsp>
                      <wps:cNvSpPr/>
                      <wps:spPr>
                        <a:xfrm>
                          <a:off x="0" y="0"/>
                          <a:ext cx="6600825" cy="10763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26C74" w14:textId="77777777" w:rsidR="00F71BEA" w:rsidRPr="00C61721" w:rsidRDefault="00751EFA" w:rsidP="00F71BEA">
                            <w:pPr>
                              <w:rPr>
                                <w:lang w:val="fr-FR"/>
                              </w:rPr>
                            </w:pPr>
                            <w:r w:rsidRPr="001550D4">
                              <w:rPr>
                                <w:rFonts w:ascii="Times New Roman" w:hAnsi="Times New Roman" w:cs="Times New Roman"/>
                                <w:color w:val="000000" w:themeColor="text1"/>
                                <w:sz w:val="28"/>
                                <w:szCs w:val="28"/>
                                <w:lang w:val="fr-FR"/>
                              </w:rPr>
                              <w:t>La deuxième étape constitue la création du fichier docker-compose.yml en commençant par la déclaration de la partie réseau en dé</w:t>
                            </w:r>
                            <w:r w:rsidR="00384049">
                              <w:rPr>
                                <w:rFonts w:ascii="Times New Roman" w:hAnsi="Times New Roman" w:cs="Times New Roman"/>
                                <w:color w:val="000000" w:themeColor="text1"/>
                                <w:sz w:val="28"/>
                                <w:szCs w:val="28"/>
                                <w:lang w:val="fr-FR"/>
                              </w:rPr>
                              <w:t>butant par</w:t>
                            </w:r>
                            <w:r w:rsidRPr="001550D4">
                              <w:rPr>
                                <w:rFonts w:ascii="Times New Roman" w:hAnsi="Times New Roman" w:cs="Times New Roman"/>
                                <w:color w:val="000000" w:themeColor="text1"/>
                                <w:sz w:val="28"/>
                                <w:szCs w:val="28"/>
                                <w:lang w:val="fr-FR"/>
                              </w:rPr>
                              <w:t xml:space="preserve"> le nom, le type, le pont,</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ipam dans lequel nous retrouvons la déclaration de l’adresse réseau plus la pacerelle</w:t>
                            </w:r>
                            <w:r w:rsidR="00F71BEA">
                              <w:rPr>
                                <w:rFonts w:ascii="Times New Roman" w:hAnsi="Times New Roman" w:cs="Times New Roman"/>
                                <w:color w:val="000000" w:themeColor="text1"/>
                                <w:sz w:val="28"/>
                                <w:szCs w:val="28"/>
                                <w:lang w:val="fr-FR"/>
                              </w:rPr>
                              <w:t xml:space="preserve"> et le réseau du proxy qui lui est externe.</w:t>
                            </w:r>
                          </w:p>
                          <w:p w14:paraId="63C779C7" w14:textId="77777777" w:rsidR="00751EFA" w:rsidRPr="00C61721" w:rsidRDefault="00751EFA" w:rsidP="00751EFA">
                            <w:pP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68632FE" id="_x0000_s1053" style="position:absolute;left:0;text-align:left;margin-left:-9.35pt;margin-top:20.45pt;width:519.75pt;height:84.7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" filled="f" stroked="f" strokeweight="1pt">
                <v:stroke joinstyle="miter"/>
                <v:textbox>
                  <w:txbxContent>
                    <w:p w14:paraId="5EC26C74" w14:textId="77777777" w:rsidR="00F71BEA" w:rsidRPr="00C61721" w:rsidRDefault="00751EFA" w:rsidP="00F71BEA">
                      <w:pPr>
                        <w:rPr>
                          <w:lang w:val="fr-FR"/>
                        </w:rPr>
                      </w:pPr>
                      <w:r w:rsidRPr="001550D4">
                        <w:rPr>
                          <w:rFonts w:ascii="Times New Roman" w:hAnsi="Times New Roman" w:cs="Times New Roman"/>
                          <w:color w:val="000000" w:themeColor="text1"/>
                          <w:sz w:val="28"/>
                          <w:szCs w:val="28"/>
                          <w:lang w:val="fr-FR"/>
                        </w:rPr>
                        <w:t>La deuxième étape constitue la création du fichier docker-compose.yml en commençant par la déclaration de la partie réseau en dé</w:t>
                      </w:r>
                      <w:r w:rsidR="00384049">
                        <w:rPr>
                          <w:rFonts w:ascii="Times New Roman" w:hAnsi="Times New Roman" w:cs="Times New Roman"/>
                          <w:color w:val="000000" w:themeColor="text1"/>
                          <w:sz w:val="28"/>
                          <w:szCs w:val="28"/>
                          <w:lang w:val="fr-FR"/>
                        </w:rPr>
                        <w:t>butant par</w:t>
                      </w:r>
                      <w:r w:rsidRPr="001550D4">
                        <w:rPr>
                          <w:rFonts w:ascii="Times New Roman" w:hAnsi="Times New Roman" w:cs="Times New Roman"/>
                          <w:color w:val="000000" w:themeColor="text1"/>
                          <w:sz w:val="28"/>
                          <w:szCs w:val="28"/>
                          <w:lang w:val="fr-FR"/>
                        </w:rPr>
                        <w:t xml:space="preserve"> le nom, le type, le pont,</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ipam dans lequel nous retrouvons la déclaration de l’adresse réseau plus la pacerelle</w:t>
                      </w:r>
                      <w:r w:rsidR="00F71BEA">
                        <w:rPr>
                          <w:rFonts w:ascii="Times New Roman" w:hAnsi="Times New Roman" w:cs="Times New Roman"/>
                          <w:color w:val="000000" w:themeColor="text1"/>
                          <w:sz w:val="28"/>
                          <w:szCs w:val="28"/>
                          <w:lang w:val="fr-FR"/>
                        </w:rPr>
                        <w:t xml:space="preserve"> et le réseau du proxy qui lui est externe.</w:t>
                      </w:r>
                    </w:p>
                    <w:p w14:paraId="63C779C7" w14:textId="77777777" w:rsidR="00751EFA" w:rsidRPr="00C61721" w:rsidRDefault="00751EFA" w:rsidP="00751EFA">
                      <w:pPr>
                        <w:rPr>
                          <w:lang w:val="fr-FR"/>
                        </w:rPr>
                      </w:pPr>
                    </w:p>
                  </w:txbxContent>
                </v:textbox>
              </v:roundrect>
            </w:pict>
          </mc:Fallback>
        </mc:AlternateContent>
      </w:r>
    </w:p>
    <w:p w14:paraId="085D5E8C"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0100D10B"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17603E9B" w14:textId="77777777" w:rsidR="00C90E7A" w:rsidRPr="00C61721" w:rsidRDefault="00677F9C"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707392" behindDoc="0" locked="0" layoutInCell="1" allowOverlap="1" wp14:anchorId="355F03EE" wp14:editId="0B16DA51">
                <wp:simplePos x="0" y="0"/>
                <wp:positionH relativeFrom="column">
                  <wp:posOffset>-366395</wp:posOffset>
                </wp:positionH>
                <wp:positionV relativeFrom="paragraph">
                  <wp:posOffset>311150</wp:posOffset>
                </wp:positionV>
                <wp:extent cx="6762750" cy="2695575"/>
                <wp:effectExtent l="0" t="0" r="0" b="9525"/>
                <wp:wrapNone/>
                <wp:docPr id="52002865" name="Rectangle : coins arrondis 15"/>
                <wp:cNvGraphicFramePr/>
                <a:graphic xmlns:a="http://schemas.openxmlformats.org/drawingml/2006/main">
                  <a:graphicData uri="http://schemas.microsoft.com/office/word/2010/wordprocessingShape">
                    <wps:wsp>
                      <wps:cNvSpPr/>
                      <wps:spPr>
                        <a:xfrm>
                          <a:off x="0" y="0"/>
                          <a:ext cx="6762750" cy="2695575"/>
                        </a:xfrm>
                        <a:prstGeom prst="round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E4FD53" w14:textId="77777777" w:rsidR="00384049" w:rsidRDefault="00384049" w:rsidP="00384049">
                            <w:pPr>
                              <w:pStyle w:val="NormalWeb"/>
                            </w:pPr>
                            <w:r>
                              <w:rPr>
                                <w:noProof/>
                                <w:lang w:val="fr-FR" w:eastAsia="fr-FR"/>
                              </w:rPr>
                              <w:drawing>
                                <wp:inline distT="0" distB="0" distL="0" distR="0" wp14:anchorId="01AC07EC" wp14:editId="1187E2B0">
                                  <wp:extent cx="6134100" cy="2705100"/>
                                  <wp:effectExtent l="0" t="0" r="0" b="0"/>
                                  <wp:docPr id="196593681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34100" cy="2705100"/>
                                          </a:xfrm>
                                          <a:prstGeom prst="rect">
                                            <a:avLst/>
                                          </a:prstGeom>
                                          <a:noFill/>
                                          <a:ln>
                                            <a:noFill/>
                                          </a:ln>
                                        </pic:spPr>
                                      </pic:pic>
                                    </a:graphicData>
                                  </a:graphic>
                                </wp:inline>
                              </w:drawing>
                            </w:r>
                          </w:p>
                          <w:p w14:paraId="15D73072" w14:textId="77777777" w:rsidR="00384049" w:rsidRDefault="00384049" w:rsidP="003840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5F03EE" id="Rectangle : coins arrondis 15" o:spid="_x0000_s1054" style="position:absolute;left:0;text-align:left;margin-left:-28.85pt;margin-top:24.5pt;width:532.5pt;height:21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" fillcolor="white [3212]" stroked="f" strokeweight="1pt">
                <v:stroke joinstyle="miter"/>
                <v:textbox>
                  <w:txbxContent>
                    <w:p w14:paraId="32E4FD53" w14:textId="77777777" w:rsidR="00384049" w:rsidRDefault="00384049" w:rsidP="00384049">
                      <w:pPr>
                        <w:pStyle w:val="NormalWeb"/>
                      </w:pPr>
                      <w:r>
                        <w:rPr>
                          <w:noProof/>
                          <w:lang w:val="fr-FR" w:eastAsia="fr-FR"/>
                        </w:rPr>
                        <w:drawing>
                          <wp:inline distT="0" distB="0" distL="0" distR="0" wp14:anchorId="01AC07EC" wp14:editId="1187E2B0">
                            <wp:extent cx="6134100" cy="2705100"/>
                            <wp:effectExtent l="0" t="0" r="0" b="0"/>
                            <wp:docPr id="196593681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34100" cy="2705100"/>
                                    </a:xfrm>
                                    <a:prstGeom prst="rect">
                                      <a:avLst/>
                                    </a:prstGeom>
                                    <a:noFill/>
                                    <a:ln>
                                      <a:noFill/>
                                    </a:ln>
                                  </pic:spPr>
                                </pic:pic>
                              </a:graphicData>
                            </a:graphic>
                          </wp:inline>
                        </w:drawing>
                      </w:r>
                    </w:p>
                    <w:p w14:paraId="15D73072" w14:textId="77777777" w:rsidR="00384049" w:rsidRDefault="00384049" w:rsidP="00384049">
                      <w:pPr>
                        <w:jc w:val="center"/>
                      </w:pPr>
                    </w:p>
                  </w:txbxContent>
                </v:textbox>
              </v:roundrect>
            </w:pict>
          </mc:Fallback>
        </mc:AlternateContent>
      </w:r>
    </w:p>
    <w:p w14:paraId="624E8F35"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7AD8D3DB"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6B447AC8"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3D273F2C"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25AF3FD8" w14:textId="77777777" w:rsidR="00C90E7A" w:rsidRPr="00C61721" w:rsidRDefault="0035794E"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p>
    <w:p w14:paraId="4F311889"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29871C28"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3F5002F2" w14:textId="77777777" w:rsidR="00C90E7A" w:rsidRPr="00C61721" w:rsidRDefault="00384049"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color w:val="000000" w:themeColor="text1"/>
          <w:sz w:val="26"/>
          <w:szCs w:val="26"/>
          <w:lang w:val="fr-FR" w:eastAsia="fr-FR"/>
        </w:rPr>
        <w:lastRenderedPageBreak/>
        <mc:AlternateContent>
          <mc:Choice Requires="wps">
            <w:drawing>
              <wp:anchor distT="0" distB="0" distL="114300" distR="114300" simplePos="0" relativeHeight="251708416" behindDoc="0" locked="0" layoutInCell="1" allowOverlap="1" wp14:anchorId="19268A25" wp14:editId="5DF4B18B">
                <wp:simplePos x="0" y="0"/>
                <wp:positionH relativeFrom="column">
                  <wp:posOffset>-290195</wp:posOffset>
                </wp:positionH>
                <wp:positionV relativeFrom="paragraph">
                  <wp:posOffset>-90170</wp:posOffset>
                </wp:positionV>
                <wp:extent cx="6762750" cy="1390650"/>
                <wp:effectExtent l="0" t="0" r="0" b="0"/>
                <wp:wrapNone/>
                <wp:docPr id="1105863992" name="Rectangle : coins arrondis 17"/>
                <wp:cNvGraphicFramePr/>
                <a:graphic xmlns:a="http://schemas.openxmlformats.org/drawingml/2006/main">
                  <a:graphicData uri="http://schemas.microsoft.com/office/word/2010/wordprocessingShape">
                    <wps:wsp>
                      <wps:cNvSpPr/>
                      <wps:spPr>
                        <a:xfrm>
                          <a:off x="0" y="0"/>
                          <a:ext cx="6762750" cy="1390650"/>
                        </a:xfrm>
                        <a:prstGeom prst="round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990C06" w14:textId="77777777" w:rsidR="00384049" w:rsidRPr="00C61721" w:rsidRDefault="00384049" w:rsidP="00384049">
                            <w:pPr>
                              <w:jc w:val="center"/>
                              <w:rPr>
                                <w:lang w:val="fr-FR"/>
                              </w:rPr>
                            </w:pPr>
                            <w:r w:rsidRPr="001550D4">
                              <w:rPr>
                                <w:rFonts w:ascii="Times New Roman" w:hAnsi="Times New Roman" w:cs="Times New Roman"/>
                                <w:color w:val="000000" w:themeColor="text1"/>
                                <w:sz w:val="28"/>
                                <w:szCs w:val="28"/>
                                <w:lang w:val="fr-FR"/>
                              </w:rPr>
                              <w:t xml:space="preserve">La troisième étape concerne la déclaration du service dans lequel </w:t>
                            </w:r>
                            <w:r w:rsidR="000E6E68">
                              <w:rPr>
                                <w:rFonts w:ascii="Times New Roman" w:hAnsi="Times New Roman" w:cs="Times New Roman"/>
                                <w:color w:val="000000" w:themeColor="text1"/>
                                <w:sz w:val="28"/>
                                <w:szCs w:val="28"/>
                                <w:lang w:val="fr-FR"/>
                              </w:rPr>
                              <w:t>se trouve</w:t>
                            </w:r>
                            <w:r w:rsidRPr="001550D4">
                              <w:rPr>
                                <w:rFonts w:ascii="Times New Roman" w:hAnsi="Times New Roman" w:cs="Times New Roman"/>
                                <w:color w:val="000000" w:themeColor="text1"/>
                                <w:sz w:val="28"/>
                                <w:szCs w:val="28"/>
                                <w:lang w:val="fr-FR"/>
                              </w:rPr>
                              <w:t xml:space="preserve"> l’image construite dans la première étape, le nom du containeur, cette fois-ci pas de port mappé puisque nous </w:t>
                            </w:r>
                            <w:r w:rsidR="000E6E68">
                              <w:rPr>
                                <w:rFonts w:ascii="Times New Roman" w:hAnsi="Times New Roman" w:cs="Times New Roman"/>
                                <w:color w:val="000000" w:themeColor="text1"/>
                                <w:sz w:val="28"/>
                                <w:szCs w:val="28"/>
                                <w:lang w:val="fr-FR"/>
                              </w:rPr>
                              <w:t>metterons en place</w:t>
                            </w:r>
                            <w:r w:rsidRPr="001550D4">
                              <w:rPr>
                                <w:rFonts w:ascii="Times New Roman" w:hAnsi="Times New Roman" w:cs="Times New Roman"/>
                                <w:color w:val="000000" w:themeColor="text1"/>
                                <w:sz w:val="28"/>
                                <w:szCs w:val="28"/>
                                <w:lang w:val="fr-FR"/>
                              </w:rPr>
                              <w:t xml:space="preserve"> un proxypass pour atteindre le service et pas de volume aussi car le dossier abrite déjà la page web par défaut dans la construction de l’image, une adresse ip fixe pour le containe</w:t>
                            </w:r>
                            <w:r w:rsidR="00757E24">
                              <w:rPr>
                                <w:rFonts w:ascii="Times New Roman" w:hAnsi="Times New Roman" w:cs="Times New Roman"/>
                                <w:color w:val="000000" w:themeColor="text1"/>
                                <w:sz w:val="28"/>
                                <w:szCs w:val="28"/>
                                <w:lang w:val="fr-FR"/>
                              </w:rPr>
                              <w:t>u</w:t>
                            </w:r>
                            <w:r w:rsidRPr="001550D4">
                              <w:rPr>
                                <w:rFonts w:ascii="Times New Roman" w:hAnsi="Times New Roman" w:cs="Times New Roman"/>
                                <w:color w:val="000000" w:themeColor="text1"/>
                                <w:sz w:val="28"/>
                                <w:szCs w:val="28"/>
                                <w:lang w:val="fr-FR"/>
                              </w:rPr>
                              <w:t>r pour terminer une limitation des ressources utilisées.</w:t>
                            </w:r>
                            <w:r>
                              <w:rPr>
                                <w:rFonts w:ascii="Times New Roman" w:hAnsi="Times New Roman" w:cs="Times New Roman"/>
                                <w:color w:val="000000" w:themeColor="text1"/>
                                <w:sz w:val="26"/>
                                <w:szCs w:val="26"/>
                                <w:lang w:val="fr-FR"/>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268A25" id="Rectangle : coins arrondis 17" o:spid="_x0000_s1055" style="position:absolute;left:0;text-align:left;margin-left:-22.85pt;margin-top:-7.1pt;width:532.5pt;height:10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" fillcolor="white [3212]" stroked="f" strokeweight="1pt">
                <v:stroke joinstyle="miter"/>
                <v:textbox>
                  <w:txbxContent>
                    <w:p w14:paraId="38990C06" w14:textId="77777777" w:rsidR="00384049" w:rsidRPr="00C61721" w:rsidRDefault="00384049" w:rsidP="00384049">
                      <w:pPr>
                        <w:jc w:val="center"/>
                        <w:rPr>
                          <w:lang w:val="fr-FR"/>
                        </w:rPr>
                      </w:pPr>
                      <w:r w:rsidRPr="001550D4">
                        <w:rPr>
                          <w:rFonts w:ascii="Times New Roman" w:hAnsi="Times New Roman" w:cs="Times New Roman"/>
                          <w:color w:val="000000" w:themeColor="text1"/>
                          <w:sz w:val="28"/>
                          <w:szCs w:val="28"/>
                          <w:lang w:val="fr-FR"/>
                        </w:rPr>
                        <w:t xml:space="preserve">La troisième étape concerne la déclaration du service dans lequel </w:t>
                      </w:r>
                      <w:r w:rsidR="000E6E68">
                        <w:rPr>
                          <w:rFonts w:ascii="Times New Roman" w:hAnsi="Times New Roman" w:cs="Times New Roman"/>
                          <w:color w:val="000000" w:themeColor="text1"/>
                          <w:sz w:val="28"/>
                          <w:szCs w:val="28"/>
                          <w:lang w:val="fr-FR"/>
                        </w:rPr>
                        <w:t>se trouve</w:t>
                      </w:r>
                      <w:r w:rsidRPr="001550D4">
                        <w:rPr>
                          <w:rFonts w:ascii="Times New Roman" w:hAnsi="Times New Roman" w:cs="Times New Roman"/>
                          <w:color w:val="000000" w:themeColor="text1"/>
                          <w:sz w:val="28"/>
                          <w:szCs w:val="28"/>
                          <w:lang w:val="fr-FR"/>
                        </w:rPr>
                        <w:t xml:space="preserve"> l’image construite dans la première étape, le nom du containeur, cette fois-ci pas de port mappé puisque nous </w:t>
                      </w:r>
                      <w:r w:rsidR="000E6E68">
                        <w:rPr>
                          <w:rFonts w:ascii="Times New Roman" w:hAnsi="Times New Roman" w:cs="Times New Roman"/>
                          <w:color w:val="000000" w:themeColor="text1"/>
                          <w:sz w:val="28"/>
                          <w:szCs w:val="28"/>
                          <w:lang w:val="fr-FR"/>
                        </w:rPr>
                        <w:t>metterons en place</w:t>
                      </w:r>
                      <w:r w:rsidRPr="001550D4">
                        <w:rPr>
                          <w:rFonts w:ascii="Times New Roman" w:hAnsi="Times New Roman" w:cs="Times New Roman"/>
                          <w:color w:val="000000" w:themeColor="text1"/>
                          <w:sz w:val="28"/>
                          <w:szCs w:val="28"/>
                          <w:lang w:val="fr-FR"/>
                        </w:rPr>
                        <w:t xml:space="preserve"> un proxypass pour atteindre le service et pas de volume aussi car le dossier abrite déjà la page web par défaut dans la construction de l’image, une adresse ip fixe pour le containe</w:t>
                      </w:r>
                      <w:r w:rsidR="00757E24">
                        <w:rPr>
                          <w:rFonts w:ascii="Times New Roman" w:hAnsi="Times New Roman" w:cs="Times New Roman"/>
                          <w:color w:val="000000" w:themeColor="text1"/>
                          <w:sz w:val="28"/>
                          <w:szCs w:val="28"/>
                          <w:lang w:val="fr-FR"/>
                        </w:rPr>
                        <w:t>u</w:t>
                      </w:r>
                      <w:r w:rsidRPr="001550D4">
                        <w:rPr>
                          <w:rFonts w:ascii="Times New Roman" w:hAnsi="Times New Roman" w:cs="Times New Roman"/>
                          <w:color w:val="000000" w:themeColor="text1"/>
                          <w:sz w:val="28"/>
                          <w:szCs w:val="28"/>
                          <w:lang w:val="fr-FR"/>
                        </w:rPr>
                        <w:t>r pour terminer une limitation des ressources utilisées.</w:t>
                      </w:r>
                      <w:r>
                        <w:rPr>
                          <w:rFonts w:ascii="Times New Roman" w:hAnsi="Times New Roman" w:cs="Times New Roman"/>
                          <w:color w:val="000000" w:themeColor="text1"/>
                          <w:sz w:val="26"/>
                          <w:szCs w:val="26"/>
                          <w:lang w:val="fr-FR"/>
                        </w:rPr>
                        <w:tab/>
                      </w:r>
                    </w:p>
                  </w:txbxContent>
                </v:textbox>
              </v:roundrect>
            </w:pict>
          </mc:Fallback>
        </mc:AlternateContent>
      </w:r>
    </w:p>
    <w:p w14:paraId="7B8DE4A3"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0D89428B"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65CA95C0"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27DFDCFD" w14:textId="77777777" w:rsidR="00C90E7A" w:rsidRPr="00C61721" w:rsidRDefault="00384049"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709440" behindDoc="0" locked="0" layoutInCell="1" allowOverlap="1" wp14:anchorId="768E6842" wp14:editId="1D1D7724">
                <wp:simplePos x="0" y="0"/>
                <wp:positionH relativeFrom="column">
                  <wp:posOffset>-290195</wp:posOffset>
                </wp:positionH>
                <wp:positionV relativeFrom="paragraph">
                  <wp:posOffset>169545</wp:posOffset>
                </wp:positionV>
                <wp:extent cx="6657975" cy="3505200"/>
                <wp:effectExtent l="0" t="0" r="0" b="0"/>
                <wp:wrapNone/>
                <wp:docPr id="2075472866" name="Rectangle : coins arrondis 18"/>
                <wp:cNvGraphicFramePr/>
                <a:graphic xmlns:a="http://schemas.openxmlformats.org/drawingml/2006/main">
                  <a:graphicData uri="http://schemas.microsoft.com/office/word/2010/wordprocessingShape">
                    <wps:wsp>
                      <wps:cNvSpPr/>
                      <wps:spPr>
                        <a:xfrm>
                          <a:off x="0" y="0"/>
                          <a:ext cx="6657975" cy="35052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EF6764" w14:textId="77777777" w:rsidR="009A1BB4" w:rsidRDefault="009A1BB4" w:rsidP="009A1BB4">
                            <w:pPr>
                              <w:pStyle w:val="NormalWeb"/>
                            </w:pPr>
                            <w:r>
                              <w:rPr>
                                <w:noProof/>
                                <w:lang w:val="fr-FR" w:eastAsia="fr-FR"/>
                              </w:rPr>
                              <w:drawing>
                                <wp:inline distT="0" distB="0" distL="0" distR="0" wp14:anchorId="3FB88E59" wp14:editId="44CC907C">
                                  <wp:extent cx="6248400" cy="3028950"/>
                                  <wp:effectExtent l="0" t="0" r="0" b="0"/>
                                  <wp:docPr id="154914813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48400" cy="3028950"/>
                                          </a:xfrm>
                                          <a:prstGeom prst="rect">
                                            <a:avLst/>
                                          </a:prstGeom>
                                          <a:noFill/>
                                          <a:ln>
                                            <a:noFill/>
                                          </a:ln>
                                        </pic:spPr>
                                      </pic:pic>
                                    </a:graphicData>
                                  </a:graphic>
                                </wp:inline>
                              </w:drawing>
                            </w:r>
                          </w:p>
                          <w:p w14:paraId="165E393A" w14:textId="77777777" w:rsidR="00384049" w:rsidRDefault="00384049" w:rsidP="003840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8E6842" id="Rectangle : coins arrondis 18" o:spid="_x0000_s1056" style="position:absolute;left:0;text-align:left;margin-left:-22.85pt;margin-top:13.35pt;width:524.25pt;height:276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" filled="f" stroked="f" strokeweight="1pt">
                <v:stroke joinstyle="miter"/>
                <v:textbox>
                  <w:txbxContent>
                    <w:p w14:paraId="57EF6764" w14:textId="77777777" w:rsidR="009A1BB4" w:rsidRDefault="009A1BB4" w:rsidP="009A1BB4">
                      <w:pPr>
                        <w:pStyle w:val="NormalWeb"/>
                      </w:pPr>
                      <w:r>
                        <w:rPr>
                          <w:noProof/>
                          <w:lang w:val="fr-FR" w:eastAsia="fr-FR"/>
                        </w:rPr>
                        <w:drawing>
                          <wp:inline distT="0" distB="0" distL="0" distR="0" wp14:anchorId="3FB88E59" wp14:editId="44CC907C">
                            <wp:extent cx="6248400" cy="3028950"/>
                            <wp:effectExtent l="0" t="0" r="0" b="0"/>
                            <wp:docPr id="154914813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48400" cy="3028950"/>
                                    </a:xfrm>
                                    <a:prstGeom prst="rect">
                                      <a:avLst/>
                                    </a:prstGeom>
                                    <a:noFill/>
                                    <a:ln>
                                      <a:noFill/>
                                    </a:ln>
                                  </pic:spPr>
                                </pic:pic>
                              </a:graphicData>
                            </a:graphic>
                          </wp:inline>
                        </w:drawing>
                      </w:r>
                    </w:p>
                    <w:p w14:paraId="165E393A" w14:textId="77777777" w:rsidR="00384049" w:rsidRDefault="00384049" w:rsidP="00384049">
                      <w:pPr>
                        <w:jc w:val="center"/>
                      </w:pPr>
                    </w:p>
                  </w:txbxContent>
                </v:textbox>
              </v:roundrect>
            </w:pict>
          </mc:Fallback>
        </mc:AlternateContent>
      </w:r>
    </w:p>
    <w:p w14:paraId="522DA183"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3B9A02FF"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1E71B366"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0AFC23D4"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05F73258"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77530187"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466E94A6" w14:textId="77777777" w:rsidR="00C90E7A" w:rsidRPr="00C61721" w:rsidRDefault="00C90E7A" w:rsidP="00C61721">
      <w:pPr>
        <w:jc w:val="both"/>
        <w:rPr>
          <w:rFonts w:ascii="Times New Roman" w:hAnsi="Times New Roman" w:cs="Times New Roman"/>
          <w:color w:val="000000" w:themeColor="text1"/>
          <w:sz w:val="26"/>
          <w:szCs w:val="26"/>
          <w:lang w:val="fr-FR"/>
        </w:rPr>
      </w:pPr>
    </w:p>
    <w:p w14:paraId="1B4980D8" w14:textId="77777777" w:rsidR="00FB2721" w:rsidRPr="00C61721" w:rsidRDefault="0035794E"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00FB2721" w:rsidRPr="00C61721">
        <w:rPr>
          <w:rFonts w:ascii="Times New Roman" w:hAnsi="Times New Roman" w:cs="Times New Roman"/>
          <w:color w:val="000000" w:themeColor="text1"/>
          <w:sz w:val="26"/>
          <w:szCs w:val="26"/>
          <w:lang w:val="fr-FR"/>
        </w:rPr>
        <w:t xml:space="preserve">                            </w:t>
      </w:r>
    </w:p>
    <w:p w14:paraId="6DE09E74" w14:textId="77777777" w:rsidR="007E23DC" w:rsidRPr="00C61721" w:rsidRDefault="00FB2721"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color w:val="000000" w:themeColor="text1"/>
          <w:sz w:val="26"/>
          <w:szCs w:val="26"/>
          <w:lang w:val="fr-FR"/>
        </w:rPr>
        <w:t xml:space="preserve">                                                </w:t>
      </w:r>
    </w:p>
    <w:p w14:paraId="5D2BCCFD" w14:textId="77777777" w:rsidR="0035794E" w:rsidRPr="00C61721" w:rsidRDefault="0035794E" w:rsidP="00C61721">
      <w:pPr>
        <w:jc w:val="both"/>
        <w:rPr>
          <w:rFonts w:ascii="Times New Roman" w:hAnsi="Times New Roman" w:cs="Times New Roman"/>
          <w:color w:val="000000" w:themeColor="text1"/>
          <w:sz w:val="26"/>
          <w:szCs w:val="26"/>
          <w:lang w:val="fr-FR"/>
        </w:rPr>
      </w:pPr>
    </w:p>
    <w:p w14:paraId="7463E1B2" w14:textId="77777777" w:rsidR="00F5523B" w:rsidRPr="00C61721" w:rsidRDefault="009A1BB4"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710464" behindDoc="0" locked="0" layoutInCell="1" allowOverlap="1" wp14:anchorId="50429C5E" wp14:editId="67BFD7E8">
                <wp:simplePos x="0" y="0"/>
                <wp:positionH relativeFrom="column">
                  <wp:posOffset>-137795</wp:posOffset>
                </wp:positionH>
                <wp:positionV relativeFrom="paragraph">
                  <wp:posOffset>455930</wp:posOffset>
                </wp:positionV>
                <wp:extent cx="6419850" cy="790575"/>
                <wp:effectExtent l="0" t="0" r="0" b="0"/>
                <wp:wrapNone/>
                <wp:docPr id="1256805597" name="Rectangle : coins arrondis 20"/>
                <wp:cNvGraphicFramePr/>
                <a:graphic xmlns:a="http://schemas.openxmlformats.org/drawingml/2006/main">
                  <a:graphicData uri="http://schemas.microsoft.com/office/word/2010/wordprocessingShape">
                    <wps:wsp>
                      <wps:cNvSpPr/>
                      <wps:spPr>
                        <a:xfrm>
                          <a:off x="0" y="0"/>
                          <a:ext cx="6419850" cy="7905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17624D" id="Rectangle : coins arrondis 20" o:spid="_x0000_s1026" style="position:absolute;margin-left:-10.85pt;margin-top:35.9pt;width:505.5pt;height:62.25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" filled="f" stroked="f" strokeweight="1pt">
                <v:stroke joinstyle="miter"/>
              </v:roundrect>
            </w:pict>
          </mc:Fallback>
        </mc:AlternateContent>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p>
    <w:p w14:paraId="36D6570F" w14:textId="77777777" w:rsidR="005D7EDF" w:rsidRPr="00C61721" w:rsidRDefault="00F5523B" w:rsidP="00C61721">
      <w:pPr>
        <w:jc w:val="both"/>
        <w:rPr>
          <w:rStyle w:val="Lienhypertexte"/>
          <w:rFonts w:ascii="Times New Roman" w:hAnsi="Times New Roman" w:cs="Times New Roman"/>
          <w:color w:val="000000" w:themeColor="text1"/>
          <w:sz w:val="28"/>
          <w:szCs w:val="28"/>
          <w:u w:val="none"/>
          <w:lang w:val="fr-FR"/>
        </w:rPr>
      </w:pPr>
      <w:r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711488" behindDoc="0" locked="0" layoutInCell="1" allowOverlap="1" wp14:anchorId="2675ADAC" wp14:editId="355A79B3">
                <wp:simplePos x="0" y="0"/>
                <wp:positionH relativeFrom="column">
                  <wp:posOffset>-137795</wp:posOffset>
                </wp:positionH>
                <wp:positionV relativeFrom="paragraph">
                  <wp:posOffset>615950</wp:posOffset>
                </wp:positionV>
                <wp:extent cx="6505575" cy="2952750"/>
                <wp:effectExtent l="0" t="0" r="0" b="0"/>
                <wp:wrapNone/>
                <wp:docPr id="1403237739" name="Rectangle : coins arrondis 21"/>
                <wp:cNvGraphicFramePr/>
                <a:graphic xmlns:a="http://schemas.openxmlformats.org/drawingml/2006/main">
                  <a:graphicData uri="http://schemas.microsoft.com/office/word/2010/wordprocessingShape">
                    <wps:wsp>
                      <wps:cNvSpPr/>
                      <wps:spPr>
                        <a:xfrm>
                          <a:off x="0" y="0"/>
                          <a:ext cx="6505575" cy="29527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DF9E3A" w14:textId="77777777" w:rsidR="00A32B27" w:rsidRDefault="00A32B27" w:rsidP="00A32B27">
                            <w:pPr>
                              <w:jc w:val="center"/>
                            </w:pPr>
                            <w:r>
                              <w:rPr>
                                <w:noProof/>
                                <w:lang w:val="fr-FR" w:eastAsia="fr-FR"/>
                              </w:rPr>
                              <w:drawing>
                                <wp:inline distT="0" distB="0" distL="0" distR="0" wp14:anchorId="2639CD38" wp14:editId="6B60E4AE">
                                  <wp:extent cx="5972810" cy="2600325"/>
                                  <wp:effectExtent l="0" t="0" r="8890" b="9525"/>
                                  <wp:docPr id="194023049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2810" cy="26003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75ADAC" id="Rectangle : coins arrondis 21" o:spid="_x0000_s1057" style="position:absolute;left:0;text-align:left;margin-left:-10.85pt;margin-top:48.5pt;width:512.25pt;height:23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" filled="f" stroked="f" strokeweight="1pt">
                <v:stroke joinstyle="miter"/>
                <v:textbox>
                  <w:txbxContent>
                    <w:p w14:paraId="48DF9E3A" w14:textId="77777777" w:rsidR="00A32B27" w:rsidRDefault="00A32B27" w:rsidP="00A32B27">
                      <w:pPr>
                        <w:jc w:val="center"/>
                      </w:pPr>
                      <w:r>
                        <w:rPr>
                          <w:noProof/>
                          <w:lang w:val="fr-FR" w:eastAsia="fr-FR"/>
                        </w:rPr>
                        <w:drawing>
                          <wp:inline distT="0" distB="0" distL="0" distR="0" wp14:anchorId="2639CD38" wp14:editId="6B60E4AE">
                            <wp:extent cx="5972810" cy="2600325"/>
                            <wp:effectExtent l="0" t="0" r="8890" b="9525"/>
                            <wp:docPr id="194023049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2810" cy="2600325"/>
                                    </a:xfrm>
                                    <a:prstGeom prst="rect">
                                      <a:avLst/>
                                    </a:prstGeom>
                                    <a:noFill/>
                                    <a:ln>
                                      <a:noFill/>
                                    </a:ln>
                                  </pic:spPr>
                                </pic:pic>
                              </a:graphicData>
                            </a:graphic>
                          </wp:inline>
                        </w:drawing>
                      </w:r>
                    </w:p>
                  </w:txbxContent>
                </v:textbox>
              </v:roundrect>
            </w:pict>
          </mc:Fallback>
        </mc:AlternateContent>
      </w:r>
      <w:r w:rsidR="00136192" w:rsidRPr="00C61721">
        <w:rPr>
          <w:rFonts w:ascii="Times New Roman" w:hAnsi="Times New Roman" w:cs="Times New Roman"/>
          <w:color w:val="000000" w:themeColor="text1"/>
          <w:sz w:val="26"/>
          <w:szCs w:val="26"/>
          <w:lang w:val="fr-FR"/>
        </w:rPr>
        <w:t>Pour la mise en place</w:t>
      </w:r>
      <w:r w:rsidRPr="00C61721">
        <w:rPr>
          <w:rFonts w:ascii="Times New Roman" w:hAnsi="Times New Roman" w:cs="Times New Roman"/>
          <w:color w:val="000000" w:themeColor="text1"/>
          <w:sz w:val="26"/>
          <w:szCs w:val="26"/>
          <w:lang w:val="fr-FR"/>
        </w:rPr>
        <w:t xml:space="preserve"> </w:t>
      </w:r>
      <w:r w:rsidR="00136192" w:rsidRPr="00C61721">
        <w:rPr>
          <w:rFonts w:ascii="Times New Roman" w:hAnsi="Times New Roman" w:cs="Times New Roman"/>
          <w:color w:val="000000" w:themeColor="text1"/>
          <w:sz w:val="26"/>
          <w:szCs w:val="26"/>
          <w:lang w:val="fr-FR"/>
        </w:rPr>
        <w:t>du</w:t>
      </w:r>
      <w:r w:rsidRPr="00C61721">
        <w:rPr>
          <w:rFonts w:ascii="Times New Roman" w:hAnsi="Times New Roman" w:cs="Times New Roman"/>
          <w:color w:val="000000" w:themeColor="text1"/>
          <w:sz w:val="26"/>
          <w:szCs w:val="26"/>
          <w:lang w:val="fr-FR"/>
        </w:rPr>
        <w:t xml:space="preserve"> proxypass</w:t>
      </w:r>
      <w:r w:rsidR="00136192" w:rsidRPr="00C61721">
        <w:rPr>
          <w:rFonts w:ascii="Times New Roman" w:hAnsi="Times New Roman" w:cs="Times New Roman"/>
          <w:color w:val="000000" w:themeColor="text1"/>
          <w:sz w:val="26"/>
          <w:szCs w:val="26"/>
          <w:lang w:val="fr-FR"/>
        </w:rPr>
        <w:t xml:space="preserve"> </w:t>
      </w:r>
      <w:r w:rsidRPr="00C61721">
        <w:rPr>
          <w:rFonts w:ascii="Times New Roman" w:hAnsi="Times New Roman" w:cs="Times New Roman"/>
          <w:color w:val="000000" w:themeColor="text1"/>
          <w:sz w:val="26"/>
          <w:szCs w:val="26"/>
          <w:lang w:val="fr-FR"/>
        </w:rPr>
        <w:t>dans le fichier apache2.conf</w:t>
      </w:r>
      <w:r w:rsidR="00136192" w:rsidRPr="00C61721">
        <w:rPr>
          <w:rFonts w:ascii="Times New Roman" w:hAnsi="Times New Roman" w:cs="Times New Roman"/>
          <w:color w:val="000000" w:themeColor="text1"/>
          <w:sz w:val="26"/>
          <w:szCs w:val="26"/>
          <w:lang w:val="fr-FR"/>
        </w:rPr>
        <w:t xml:space="preserve"> nous allons ajouter</w:t>
      </w:r>
      <w:r w:rsidRPr="00C61721">
        <w:rPr>
          <w:rFonts w:ascii="Times New Roman" w:hAnsi="Times New Roman" w:cs="Times New Roman"/>
          <w:color w:val="000000" w:themeColor="text1"/>
          <w:sz w:val="26"/>
          <w:szCs w:val="26"/>
          <w:lang w:val="fr-FR"/>
        </w:rPr>
        <w:t xml:space="preserve"> le nom du container plus le port exposé </w:t>
      </w:r>
      <w:r w:rsidR="00A32B27" w:rsidRPr="00C61721">
        <w:rPr>
          <w:rFonts w:ascii="Times New Roman" w:hAnsi="Times New Roman" w:cs="Times New Roman"/>
          <w:color w:val="000000" w:themeColor="text1"/>
          <w:sz w:val="26"/>
          <w:szCs w:val="26"/>
          <w:lang w:val="fr-FR"/>
        </w:rPr>
        <w:t>à l’intérieur</w:t>
      </w:r>
      <w:r w:rsidRPr="00C61721">
        <w:rPr>
          <w:rFonts w:ascii="Times New Roman" w:hAnsi="Times New Roman" w:cs="Times New Roman"/>
          <w:color w:val="000000" w:themeColor="text1"/>
          <w:sz w:val="26"/>
          <w:szCs w:val="26"/>
          <w:lang w:val="fr-FR"/>
        </w:rPr>
        <w:t xml:space="preserve">. </w:t>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C90E7A" w:rsidRPr="00C61721">
        <w:rPr>
          <w:rFonts w:ascii="Times New Roman" w:hAnsi="Times New Roman" w:cs="Times New Roman"/>
          <w:color w:val="000000" w:themeColor="text1"/>
          <w:sz w:val="26"/>
          <w:szCs w:val="26"/>
          <w:lang w:val="fr-FR"/>
        </w:rPr>
        <w:tab/>
      </w:r>
      <w:r w:rsidR="00A74325" w:rsidRPr="00C61721">
        <w:rPr>
          <w:rFonts w:ascii="Times New Roman" w:hAnsi="Times New Roman" w:cs="Times New Roman"/>
          <w:color w:val="000000" w:themeColor="text1"/>
          <w:sz w:val="26"/>
          <w:szCs w:val="26"/>
          <w:lang w:val="fr-FR"/>
        </w:rPr>
        <w:tab/>
      </w:r>
      <w:r w:rsidR="00A74325" w:rsidRPr="00C61721">
        <w:rPr>
          <w:rFonts w:ascii="Times New Roman" w:hAnsi="Times New Roman" w:cs="Times New Roman"/>
          <w:color w:val="000000" w:themeColor="text1"/>
          <w:sz w:val="26"/>
          <w:szCs w:val="26"/>
          <w:lang w:val="fr-FR"/>
        </w:rPr>
        <w:tab/>
      </w:r>
      <w:r w:rsidR="00A74325" w:rsidRPr="00C61721">
        <w:rPr>
          <w:rFonts w:ascii="Times New Roman" w:hAnsi="Times New Roman" w:cs="Times New Roman"/>
          <w:color w:val="000000" w:themeColor="text1"/>
          <w:sz w:val="26"/>
          <w:szCs w:val="26"/>
          <w:lang w:val="fr-FR"/>
        </w:rPr>
        <w:tab/>
      </w:r>
      <w:r w:rsidR="00A74325" w:rsidRPr="00C61721">
        <w:rPr>
          <w:rFonts w:ascii="Times New Roman" w:hAnsi="Times New Roman" w:cs="Times New Roman"/>
          <w:color w:val="000000" w:themeColor="text1"/>
          <w:sz w:val="26"/>
          <w:szCs w:val="26"/>
          <w:lang w:val="fr-FR"/>
        </w:rPr>
        <w:tab/>
      </w:r>
      <w:r w:rsidR="00A74325" w:rsidRPr="00C61721">
        <w:rPr>
          <w:rFonts w:ascii="Times New Roman" w:hAnsi="Times New Roman" w:cs="Times New Roman"/>
          <w:color w:val="000000" w:themeColor="text1"/>
          <w:sz w:val="26"/>
          <w:szCs w:val="26"/>
          <w:lang w:val="fr-FR"/>
        </w:rPr>
        <w:tab/>
      </w:r>
      <w:r w:rsidR="00A74325" w:rsidRPr="00C61721">
        <w:rPr>
          <w:rFonts w:ascii="Times New Roman" w:hAnsi="Times New Roman" w:cs="Times New Roman"/>
          <w:color w:val="000000" w:themeColor="text1"/>
          <w:sz w:val="26"/>
          <w:szCs w:val="26"/>
          <w:lang w:val="fr-FR"/>
        </w:rPr>
        <w:tab/>
      </w:r>
      <w:r w:rsidR="00A74325" w:rsidRPr="00C61721">
        <w:rPr>
          <w:rFonts w:ascii="Times New Roman" w:hAnsi="Times New Roman" w:cs="Times New Roman"/>
          <w:color w:val="000000" w:themeColor="text1"/>
          <w:sz w:val="26"/>
          <w:szCs w:val="26"/>
          <w:lang w:val="fr-FR"/>
        </w:rPr>
        <w:tab/>
      </w:r>
      <w:r w:rsidR="00A74325" w:rsidRPr="00C61721">
        <w:rPr>
          <w:rFonts w:ascii="Times New Roman" w:hAnsi="Times New Roman" w:cs="Times New Roman"/>
          <w:color w:val="000000" w:themeColor="text1"/>
          <w:sz w:val="26"/>
          <w:szCs w:val="26"/>
          <w:lang w:val="fr-FR"/>
        </w:rPr>
        <w:tab/>
      </w:r>
      <w:r w:rsidR="00A74325" w:rsidRPr="00C61721">
        <w:rPr>
          <w:rFonts w:ascii="Times New Roman" w:hAnsi="Times New Roman" w:cs="Times New Roman"/>
          <w:color w:val="000000" w:themeColor="text1"/>
          <w:sz w:val="26"/>
          <w:szCs w:val="26"/>
          <w:lang w:val="fr-FR"/>
        </w:rPr>
        <w:tab/>
      </w:r>
    </w:p>
    <w:p w14:paraId="57D6BBC8" w14:textId="77777777" w:rsidR="00A32B27" w:rsidRPr="00C61721" w:rsidRDefault="004F67FF" w:rsidP="00C61721">
      <w:pPr>
        <w:pStyle w:val="NormalWeb"/>
        <w:jc w:val="both"/>
      </w:pPr>
      <w:r w:rsidRPr="00C61721">
        <w:rPr>
          <w:noProof/>
          <w:color w:val="000000" w:themeColor="text1"/>
          <w:sz w:val="26"/>
          <w:szCs w:val="26"/>
          <w:lang w:val="fr-FR" w:eastAsia="fr-FR"/>
        </w:rPr>
        <mc:AlternateContent>
          <mc:Choice Requires="wps">
            <w:drawing>
              <wp:anchor distT="0" distB="0" distL="114300" distR="114300" simplePos="0" relativeHeight="251675648" behindDoc="0" locked="0" layoutInCell="1" allowOverlap="1" wp14:anchorId="0B946C11" wp14:editId="3C5B848E">
                <wp:simplePos x="0" y="0"/>
                <wp:positionH relativeFrom="column">
                  <wp:posOffset>81280</wp:posOffset>
                </wp:positionH>
                <wp:positionV relativeFrom="paragraph">
                  <wp:posOffset>4890770</wp:posOffset>
                </wp:positionV>
                <wp:extent cx="5857875" cy="2524125"/>
                <wp:effectExtent l="0" t="0" r="28575" b="28575"/>
                <wp:wrapNone/>
                <wp:docPr id="2029378876" name="Rectangle : coins arrondis 17"/>
                <wp:cNvGraphicFramePr/>
                <a:graphic xmlns:a="http://schemas.openxmlformats.org/drawingml/2006/main">
                  <a:graphicData uri="http://schemas.microsoft.com/office/word/2010/wordprocessingShape">
                    <wps:wsp>
                      <wps:cNvSpPr/>
                      <wps:spPr>
                        <a:xfrm>
                          <a:off x="0" y="0"/>
                          <a:ext cx="5857875" cy="2524125"/>
                        </a:xfrm>
                        <a:prstGeom prst="round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C6A2B0" w14:textId="77777777" w:rsidR="004F67FF" w:rsidRDefault="004F67FF" w:rsidP="004F67FF">
                            <w:pPr>
                              <w:jc w:val="center"/>
                            </w:pPr>
                            <w:r>
                              <w:rPr>
                                <w:noProof/>
                                <w:lang w:val="fr-FR" w:eastAsia="fr-FR"/>
                              </w:rPr>
                              <w:drawing>
                                <wp:inline distT="0" distB="0" distL="0" distR="0" wp14:anchorId="1282A281" wp14:editId="5DCF075D">
                                  <wp:extent cx="5305425" cy="2228850"/>
                                  <wp:effectExtent l="0" t="0" r="9525" b="0"/>
                                  <wp:docPr id="16536092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09208" name=""/>
                                          <pic:cNvPicPr/>
                                        </pic:nvPicPr>
                                        <pic:blipFill rotWithShape="1">
                                          <a:blip r:embed="rId54"/>
                                          <a:srcRect l="12059" t="16599" r="14362" b="3645"/>
                                          <a:stretch/>
                                        </pic:blipFill>
                                        <pic:spPr bwMode="auto">
                                          <a:xfrm>
                                            <a:off x="0" y="0"/>
                                            <a:ext cx="5305425" cy="22288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946C11" id="_x0000_s1058" style="position:absolute;left:0;text-align:left;margin-left:6.4pt;margin-top:385.1pt;width:461.25pt;height:198.7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" fillcolor="white [3212]" strokecolor="white [3212]" strokeweight="1pt">
                <v:stroke joinstyle="miter"/>
                <v:textbox>
                  <w:txbxContent>
                    <w:p w14:paraId="53C6A2B0" w14:textId="77777777" w:rsidR="004F67FF" w:rsidRDefault="004F67FF" w:rsidP="004F67FF">
                      <w:pPr>
                        <w:jc w:val="center"/>
                      </w:pPr>
                      <w:r>
                        <w:rPr>
                          <w:noProof/>
                          <w:lang w:val="fr-FR" w:eastAsia="fr-FR"/>
                        </w:rPr>
                        <w:drawing>
                          <wp:inline distT="0" distB="0" distL="0" distR="0" wp14:anchorId="1282A281" wp14:editId="5DCF075D">
                            <wp:extent cx="5305425" cy="2228850"/>
                            <wp:effectExtent l="0" t="0" r="9525" b="0"/>
                            <wp:docPr id="16536092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09208" name=""/>
                                    <pic:cNvPicPr/>
                                  </pic:nvPicPr>
                                  <pic:blipFill rotWithShape="1">
                                    <a:blip r:embed="rId54"/>
                                    <a:srcRect l="12059" t="16599" r="14362" b="3645"/>
                                    <a:stretch/>
                                  </pic:blipFill>
                                  <pic:spPr bwMode="auto">
                                    <a:xfrm>
                                      <a:off x="0" y="0"/>
                                      <a:ext cx="5305425" cy="2228850"/>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00C90E7A" w:rsidRPr="00C61721">
        <w:rPr>
          <w:color w:val="000000" w:themeColor="text1"/>
          <w:sz w:val="26"/>
          <w:szCs w:val="26"/>
          <w:lang w:val="fr-FR"/>
        </w:rPr>
        <w:tab/>
      </w:r>
      <w:r w:rsidR="00C90E7A" w:rsidRPr="00C61721">
        <w:rPr>
          <w:color w:val="000000" w:themeColor="text1"/>
          <w:sz w:val="26"/>
          <w:szCs w:val="26"/>
          <w:lang w:val="fr-FR"/>
        </w:rPr>
        <w:tab/>
      </w:r>
      <w:r w:rsidR="00C90E7A" w:rsidRPr="00C61721">
        <w:rPr>
          <w:color w:val="000000" w:themeColor="text1"/>
          <w:sz w:val="26"/>
          <w:szCs w:val="26"/>
          <w:lang w:val="fr-FR"/>
        </w:rPr>
        <w:tab/>
      </w:r>
      <w:r w:rsidR="00C90E7A" w:rsidRPr="00C61721">
        <w:rPr>
          <w:color w:val="000000" w:themeColor="text1"/>
          <w:sz w:val="26"/>
          <w:szCs w:val="26"/>
          <w:lang w:val="fr-FR"/>
        </w:rPr>
        <w:tab/>
      </w:r>
      <w:r w:rsidR="00C90E7A" w:rsidRPr="00C61721">
        <w:rPr>
          <w:color w:val="000000" w:themeColor="text1"/>
          <w:sz w:val="26"/>
          <w:szCs w:val="26"/>
          <w:lang w:val="fr-FR"/>
        </w:rPr>
        <w:tab/>
      </w:r>
      <w:r w:rsidR="00C90E7A"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r w:rsidRPr="00C61721">
        <w:rPr>
          <w:color w:val="000000" w:themeColor="text1"/>
          <w:sz w:val="26"/>
          <w:szCs w:val="26"/>
          <w:lang w:val="fr-FR"/>
        </w:rPr>
        <w:tab/>
      </w:r>
    </w:p>
    <w:p w14:paraId="63EEBF9F" w14:textId="77777777" w:rsidR="004F67FF" w:rsidRPr="00C61721" w:rsidRDefault="004F67FF" w:rsidP="00C61721">
      <w:pPr>
        <w:jc w:val="both"/>
        <w:rPr>
          <w:rFonts w:ascii="Times New Roman" w:hAnsi="Times New Roman" w:cs="Times New Roman"/>
          <w:color w:val="000000" w:themeColor="text1"/>
          <w:sz w:val="28"/>
          <w:szCs w:val="28"/>
          <w:lang w:val="fr-FR"/>
        </w:rPr>
      </w:pP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005F3492" w:rsidRPr="00C61721">
        <w:rPr>
          <w:rFonts w:ascii="Times New Roman" w:hAnsi="Times New Roman" w:cs="Times New Roman"/>
          <w:noProof/>
          <w:color w:val="000000" w:themeColor="text1"/>
          <w:sz w:val="26"/>
          <w:szCs w:val="26"/>
          <w:lang w:val="fr-FR" w:eastAsia="fr-FR"/>
        </w:rPr>
        <w:lastRenderedPageBreak/>
        <mc:AlternateContent>
          <mc:Choice Requires="wps">
            <w:drawing>
              <wp:anchor distT="0" distB="0" distL="114300" distR="114300" simplePos="0" relativeHeight="251712512" behindDoc="0" locked="0" layoutInCell="1" allowOverlap="1" wp14:anchorId="58026DB7" wp14:editId="26AF0C11">
                <wp:simplePos x="0" y="0"/>
                <wp:positionH relativeFrom="column">
                  <wp:posOffset>-318050</wp:posOffset>
                </wp:positionH>
                <wp:positionV relativeFrom="paragraph">
                  <wp:posOffset>-372083</wp:posOffset>
                </wp:positionV>
                <wp:extent cx="6457950" cy="1247775"/>
                <wp:effectExtent l="0" t="0" r="0" b="0"/>
                <wp:wrapNone/>
                <wp:docPr id="225125555" name="Rectangle : coins arrondis 23"/>
                <wp:cNvGraphicFramePr/>
                <a:graphic xmlns:a="http://schemas.openxmlformats.org/drawingml/2006/main">
                  <a:graphicData uri="http://schemas.microsoft.com/office/word/2010/wordprocessingShape">
                    <wps:wsp>
                      <wps:cNvSpPr/>
                      <wps:spPr>
                        <a:xfrm>
                          <a:off x="0" y="0"/>
                          <a:ext cx="6457950" cy="12477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B9C513" w14:textId="77777777" w:rsidR="00A32B27" w:rsidRPr="001550D4" w:rsidRDefault="00A32B27" w:rsidP="00A32B27">
                            <w:pPr>
                              <w:rPr>
                                <w:rFonts w:ascii="Times New Roman" w:hAnsi="Times New Roman" w:cs="Times New Roman"/>
                                <w:color w:val="000000" w:themeColor="text1"/>
                                <w:sz w:val="28"/>
                                <w:szCs w:val="28"/>
                                <w:lang w:val="fr-FR"/>
                              </w:rPr>
                            </w:pPr>
                            <w:r w:rsidRPr="001550D4">
                              <w:rPr>
                                <w:rFonts w:ascii="Times New Roman" w:hAnsi="Times New Roman" w:cs="Times New Roman"/>
                                <w:color w:val="000000" w:themeColor="text1"/>
                                <w:sz w:val="28"/>
                                <w:szCs w:val="28"/>
                                <w:lang w:val="fr-FR"/>
                              </w:rPr>
                              <w:t>Ensuite nous utiliserons la commande docker-compose up -d</w:t>
                            </w:r>
                            <w:r w:rsidR="00136192">
                              <w:rPr>
                                <w:rFonts w:ascii="Times New Roman" w:hAnsi="Times New Roman" w:cs="Times New Roman"/>
                                <w:color w:val="000000" w:themeColor="text1"/>
                                <w:sz w:val="28"/>
                                <w:szCs w:val="28"/>
                                <w:lang w:val="fr-FR"/>
                              </w:rPr>
                              <w:t xml:space="preserve"> pour faire tourner le contenaineur.</w:t>
                            </w:r>
                          </w:p>
                          <w:p w14:paraId="29CA3116" w14:textId="77777777" w:rsidR="00A32B27" w:rsidRDefault="00A32B27" w:rsidP="00A32B27">
                            <w:pPr>
                              <w:rPr>
                                <w:rFonts w:ascii="Times New Roman" w:hAnsi="Times New Roman" w:cs="Times New Roman"/>
                                <w:color w:val="000000" w:themeColor="text1"/>
                                <w:sz w:val="26"/>
                                <w:szCs w:val="26"/>
                                <w:lang w:val="fr-FR"/>
                              </w:rPr>
                            </w:pPr>
                            <w:r w:rsidRPr="001550D4">
                              <w:rPr>
                                <w:rFonts w:ascii="Times New Roman" w:hAnsi="Times New Roman" w:cs="Times New Roman"/>
                                <w:color w:val="000000" w:themeColor="text1"/>
                                <w:sz w:val="28"/>
                                <w:szCs w:val="28"/>
                                <w:lang w:val="fr-FR"/>
                              </w:rPr>
                              <w:t>Pour terminer nous exécuterons la commande docker inspect python pour voir l’ensemble des configurations effectuées.</w:t>
                            </w:r>
                            <w:r w:rsidRPr="001550D4">
                              <w:rPr>
                                <w:rFonts w:ascii="Times New Roman" w:hAnsi="Times New Roman" w:cs="Times New Roman"/>
                                <w:color w:val="000000" w:themeColor="text1"/>
                                <w:sz w:val="28"/>
                                <w:szCs w:val="28"/>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p>
                          <w:p w14:paraId="4CC9E1E6" w14:textId="77777777" w:rsidR="00A32B27" w:rsidRPr="00C61721" w:rsidRDefault="00A32B27" w:rsidP="00A32B27">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026DB7" id="Rectangle : coins arrondis 23" o:spid="_x0000_s1059" style="position:absolute;left:0;text-align:left;margin-left:-25.05pt;margin-top:-29.3pt;width:508.5pt;height:98.2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" filled="f" stroked="f" strokeweight="1pt">
                <v:stroke joinstyle="miter"/>
                <v:textbox>
                  <w:txbxContent>
                    <w:p w14:paraId="18B9C513" w14:textId="77777777" w:rsidR="00A32B27" w:rsidRPr="001550D4" w:rsidRDefault="00A32B27" w:rsidP="00A32B27">
                      <w:pPr>
                        <w:rPr>
                          <w:rFonts w:ascii="Times New Roman" w:hAnsi="Times New Roman" w:cs="Times New Roman"/>
                          <w:color w:val="000000" w:themeColor="text1"/>
                          <w:sz w:val="28"/>
                          <w:szCs w:val="28"/>
                          <w:lang w:val="fr-FR"/>
                        </w:rPr>
                      </w:pPr>
                      <w:r w:rsidRPr="001550D4">
                        <w:rPr>
                          <w:rFonts w:ascii="Times New Roman" w:hAnsi="Times New Roman" w:cs="Times New Roman"/>
                          <w:color w:val="000000" w:themeColor="text1"/>
                          <w:sz w:val="28"/>
                          <w:szCs w:val="28"/>
                          <w:lang w:val="fr-FR"/>
                        </w:rPr>
                        <w:t>Ensuite nous utiliserons la commande docker-compose up -d</w:t>
                      </w:r>
                      <w:r w:rsidR="00136192">
                        <w:rPr>
                          <w:rFonts w:ascii="Times New Roman" w:hAnsi="Times New Roman" w:cs="Times New Roman"/>
                          <w:color w:val="000000" w:themeColor="text1"/>
                          <w:sz w:val="28"/>
                          <w:szCs w:val="28"/>
                          <w:lang w:val="fr-FR"/>
                        </w:rPr>
                        <w:t xml:space="preserve"> pour faire tourner le contenaineur.</w:t>
                      </w:r>
                    </w:p>
                    <w:p w14:paraId="29CA3116" w14:textId="77777777" w:rsidR="00A32B27" w:rsidRDefault="00A32B27" w:rsidP="00A32B27">
                      <w:pPr>
                        <w:rPr>
                          <w:rFonts w:ascii="Times New Roman" w:hAnsi="Times New Roman" w:cs="Times New Roman"/>
                          <w:color w:val="000000" w:themeColor="text1"/>
                          <w:sz w:val="26"/>
                          <w:szCs w:val="26"/>
                          <w:lang w:val="fr-FR"/>
                        </w:rPr>
                      </w:pPr>
                      <w:r w:rsidRPr="001550D4">
                        <w:rPr>
                          <w:rFonts w:ascii="Times New Roman" w:hAnsi="Times New Roman" w:cs="Times New Roman"/>
                          <w:color w:val="000000" w:themeColor="text1"/>
                          <w:sz w:val="28"/>
                          <w:szCs w:val="28"/>
                          <w:lang w:val="fr-FR"/>
                        </w:rPr>
                        <w:t>Pour terminer nous exécuterons la commande docker inspect python pour voir l’ensemble des configurations effectuées.</w:t>
                      </w:r>
                      <w:r w:rsidRPr="001550D4">
                        <w:rPr>
                          <w:rFonts w:ascii="Times New Roman" w:hAnsi="Times New Roman" w:cs="Times New Roman"/>
                          <w:color w:val="000000" w:themeColor="text1"/>
                          <w:sz w:val="28"/>
                          <w:szCs w:val="28"/>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p>
                    <w:p w14:paraId="4CC9E1E6" w14:textId="77777777" w:rsidR="00A32B27" w:rsidRPr="00C61721" w:rsidRDefault="00A32B27" w:rsidP="00A32B27">
                      <w:pPr>
                        <w:jc w:val="center"/>
                        <w:rPr>
                          <w:color w:val="000000" w:themeColor="text1"/>
                          <w:lang w:val="fr-FR"/>
                        </w:rPr>
                      </w:pPr>
                    </w:p>
                  </w:txbxContent>
                </v:textbox>
              </v:roundrect>
            </w:pict>
          </mc:Fallback>
        </mc:AlternateContent>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00A45DF3"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713536" behindDoc="0" locked="0" layoutInCell="1" allowOverlap="1" wp14:anchorId="7037DF64" wp14:editId="64432A3D">
                <wp:simplePos x="0" y="0"/>
                <wp:positionH relativeFrom="column">
                  <wp:posOffset>-137795</wp:posOffset>
                </wp:positionH>
                <wp:positionV relativeFrom="paragraph">
                  <wp:posOffset>890905</wp:posOffset>
                </wp:positionV>
                <wp:extent cx="6505575" cy="3543300"/>
                <wp:effectExtent l="0" t="0" r="0" b="0"/>
                <wp:wrapNone/>
                <wp:docPr id="1909105111" name="Rectangle : coins arrondis 24"/>
                <wp:cNvGraphicFramePr/>
                <a:graphic xmlns:a="http://schemas.openxmlformats.org/drawingml/2006/main">
                  <a:graphicData uri="http://schemas.microsoft.com/office/word/2010/wordprocessingShape">
                    <wps:wsp>
                      <wps:cNvSpPr/>
                      <wps:spPr>
                        <a:xfrm>
                          <a:off x="0" y="0"/>
                          <a:ext cx="6505575" cy="35433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6CFBD3" w14:textId="77777777" w:rsidR="00A45DF3" w:rsidRDefault="00A45DF3" w:rsidP="00A45DF3">
                            <w:pPr>
                              <w:pStyle w:val="NormalWeb"/>
                            </w:pPr>
                            <w:r>
                              <w:rPr>
                                <w:noProof/>
                                <w:lang w:val="fr-FR" w:eastAsia="fr-FR"/>
                              </w:rPr>
                              <w:drawing>
                                <wp:inline distT="0" distB="0" distL="0" distR="0" wp14:anchorId="38A0FB71" wp14:editId="1D72389C">
                                  <wp:extent cx="5915025" cy="3200400"/>
                                  <wp:effectExtent l="0" t="0" r="9525" b="0"/>
                                  <wp:docPr id="3135304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a:extLst>
                                              <a:ext uri="{28A0092B-C50C-407E-A947-70E740481C1C}">
                                                <a14:useLocalDpi xmlns:a14="http://schemas.microsoft.com/office/drawing/2010/main" val="0"/>
                                              </a:ext>
                                            </a:extLst>
                                          </a:blip>
                                          <a:srcRect l="7165" t="9062" r="6528" b="8750"/>
                                          <a:stretch/>
                                        </pic:blipFill>
                                        <pic:spPr bwMode="auto">
                                          <a:xfrm>
                                            <a:off x="0" y="0"/>
                                            <a:ext cx="591502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54059402" w14:textId="77777777" w:rsidR="00A45DF3" w:rsidRDefault="00A45DF3" w:rsidP="00A45D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037DF64" id="Rectangle : coins arrondis 24" o:spid="_x0000_s1060" style="position:absolute;left:0;text-align:left;margin-left:-10.85pt;margin-top:70.15pt;width:512.25pt;height:279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" filled="f" stroked="f" strokeweight="1pt">
                <v:stroke joinstyle="miter"/>
                <v:textbox>
                  <w:txbxContent>
                    <w:p w14:paraId="346CFBD3" w14:textId="77777777" w:rsidR="00A45DF3" w:rsidRDefault="00A45DF3" w:rsidP="00A45DF3">
                      <w:pPr>
                        <w:pStyle w:val="NormalWeb"/>
                      </w:pPr>
                      <w:r>
                        <w:rPr>
                          <w:noProof/>
                          <w:lang w:val="fr-FR" w:eastAsia="fr-FR"/>
                        </w:rPr>
                        <w:drawing>
                          <wp:inline distT="0" distB="0" distL="0" distR="0" wp14:anchorId="38A0FB71" wp14:editId="1D72389C">
                            <wp:extent cx="5915025" cy="3200400"/>
                            <wp:effectExtent l="0" t="0" r="9525" b="0"/>
                            <wp:docPr id="3135304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a:extLst>
                                        <a:ext uri="{28A0092B-C50C-407E-A947-70E740481C1C}">
                                          <a14:useLocalDpi xmlns:a14="http://schemas.microsoft.com/office/drawing/2010/main" val="0"/>
                                        </a:ext>
                                      </a:extLst>
                                    </a:blip>
                                    <a:srcRect l="7165" t="9062" r="6528" b="8750"/>
                                    <a:stretch/>
                                  </pic:blipFill>
                                  <pic:spPr bwMode="auto">
                                    <a:xfrm>
                                      <a:off x="0" y="0"/>
                                      <a:ext cx="591502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54059402" w14:textId="77777777" w:rsidR="00A45DF3" w:rsidRDefault="00A45DF3" w:rsidP="00A45DF3">
                      <w:pPr>
                        <w:jc w:val="center"/>
                      </w:pPr>
                    </w:p>
                  </w:txbxContent>
                </v:textbox>
              </v:roundrect>
            </w:pict>
          </mc:Fallback>
        </mc:AlternateContent>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8"/>
          <w:szCs w:val="28"/>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001539B6"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714560" behindDoc="0" locked="0" layoutInCell="1" allowOverlap="1" wp14:anchorId="2A81FE55" wp14:editId="7799A553">
                <wp:simplePos x="0" y="0"/>
                <wp:positionH relativeFrom="column">
                  <wp:posOffset>167005</wp:posOffset>
                </wp:positionH>
                <wp:positionV relativeFrom="paragraph">
                  <wp:posOffset>4358004</wp:posOffset>
                </wp:positionV>
                <wp:extent cx="6010275" cy="1038225"/>
                <wp:effectExtent l="0" t="0" r="0" b="0"/>
                <wp:wrapNone/>
                <wp:docPr id="1970463556" name="Rectangle : coins arrondis 26"/>
                <wp:cNvGraphicFramePr/>
                <a:graphic xmlns:a="http://schemas.openxmlformats.org/drawingml/2006/main">
                  <a:graphicData uri="http://schemas.microsoft.com/office/word/2010/wordprocessingShape">
                    <wps:wsp>
                      <wps:cNvSpPr/>
                      <wps:spPr>
                        <a:xfrm>
                          <a:off x="0" y="0"/>
                          <a:ext cx="6010275" cy="10382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6B893B" w14:textId="77777777" w:rsidR="00A45DF3" w:rsidRPr="001539B6" w:rsidRDefault="00647899" w:rsidP="00647899">
                            <w:pPr>
                              <w:rPr>
                                <w:rFonts w:ascii="Times New Roman" w:hAnsi="Times New Roman" w:cs="Times New Roman"/>
                                <w:color w:val="000000" w:themeColor="text1"/>
                                <w:sz w:val="28"/>
                                <w:szCs w:val="28"/>
                                <w:lang w:val="fr-FR"/>
                              </w:rPr>
                            </w:pPr>
                            <w:r w:rsidRPr="001539B6">
                              <w:rPr>
                                <w:rFonts w:ascii="Times New Roman" w:hAnsi="Times New Roman" w:cs="Times New Roman"/>
                                <w:color w:val="000000" w:themeColor="text1"/>
                                <w:sz w:val="28"/>
                                <w:szCs w:val="28"/>
                                <w:lang w:val="fr-FR"/>
                              </w:rPr>
                              <w:t xml:space="preserve">Dans cette étape nous ressortons la commande qui </w:t>
                            </w:r>
                            <w:proofErr w:type="spellStart"/>
                            <w:r w:rsidRPr="001539B6">
                              <w:rPr>
                                <w:rFonts w:ascii="Times New Roman" w:hAnsi="Times New Roman" w:cs="Times New Roman"/>
                                <w:color w:val="000000" w:themeColor="text1"/>
                                <w:sz w:val="28"/>
                                <w:szCs w:val="28"/>
                                <w:lang w:val="fr-FR"/>
                              </w:rPr>
                              <w:t>à</w:t>
                            </w:r>
                            <w:proofErr w:type="spellEnd"/>
                            <w:r w:rsidRPr="001539B6">
                              <w:rPr>
                                <w:rFonts w:ascii="Times New Roman" w:hAnsi="Times New Roman" w:cs="Times New Roman"/>
                                <w:color w:val="000000" w:themeColor="text1"/>
                                <w:sz w:val="28"/>
                                <w:szCs w:val="28"/>
                                <w:lang w:val="fr-FR"/>
                              </w:rPr>
                              <w:t xml:space="preserve"> été changé</w:t>
                            </w:r>
                            <w:r w:rsidR="003B102A" w:rsidRPr="001539B6">
                              <w:rPr>
                                <w:rFonts w:ascii="Times New Roman" w:hAnsi="Times New Roman" w:cs="Times New Roman"/>
                                <w:color w:val="000000" w:themeColor="text1"/>
                                <w:sz w:val="28"/>
                                <w:szCs w:val="28"/>
                                <w:lang w:val="fr-FR"/>
                              </w:rPr>
                              <w:t xml:space="preserve">, l’image utilisée, les différents labels respectifs, le numero, le nom, du container, le fichier de configuration, le chemin d’accès du </w:t>
                            </w:r>
                            <w:proofErr w:type="spellStart"/>
                            <w:r w:rsidR="003B102A" w:rsidRPr="001539B6">
                              <w:rPr>
                                <w:rFonts w:ascii="Times New Roman" w:hAnsi="Times New Roman" w:cs="Times New Roman"/>
                                <w:color w:val="000000" w:themeColor="text1"/>
                                <w:sz w:val="28"/>
                                <w:szCs w:val="28"/>
                                <w:lang w:val="fr-FR"/>
                              </w:rPr>
                              <w:t>repertoire</w:t>
                            </w:r>
                            <w:proofErr w:type="spellEnd"/>
                            <w:r w:rsidR="006049A5" w:rsidRPr="001539B6">
                              <w:rPr>
                                <w:rFonts w:ascii="Times New Roman" w:hAnsi="Times New Roman" w:cs="Times New Roman"/>
                                <w:color w:val="000000" w:themeColor="text1"/>
                                <w:sz w:val="28"/>
                                <w:szCs w:val="28"/>
                                <w:lang w:val="fr-FR"/>
                              </w:rPr>
                              <w:t>, le nom et la version du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A81FE55" id="Rectangle : coins arrondis 26" o:spid="_x0000_s1061" style="position:absolute;left:0;text-align:left;margin-left:13.15pt;margin-top:343.15pt;width:473.25pt;height:81.7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" filled="f" stroked="f" strokeweight="1pt">
                <v:stroke joinstyle="miter"/>
                <v:textbox>
                  <w:txbxContent>
                    <w:p w14:paraId="686B893B" w14:textId="77777777" w:rsidR="00A45DF3" w:rsidRPr="001539B6" w:rsidRDefault="00647899" w:rsidP="00647899">
                      <w:pPr>
                        <w:rPr>
                          <w:rFonts w:ascii="Times New Roman" w:hAnsi="Times New Roman" w:cs="Times New Roman"/>
                          <w:color w:val="000000" w:themeColor="text1"/>
                          <w:sz w:val="28"/>
                          <w:szCs w:val="28"/>
                          <w:lang w:val="fr-FR"/>
                        </w:rPr>
                      </w:pPr>
                      <w:r w:rsidRPr="001539B6">
                        <w:rPr>
                          <w:rFonts w:ascii="Times New Roman" w:hAnsi="Times New Roman" w:cs="Times New Roman"/>
                          <w:color w:val="000000" w:themeColor="text1"/>
                          <w:sz w:val="28"/>
                          <w:szCs w:val="28"/>
                          <w:lang w:val="fr-FR"/>
                        </w:rPr>
                        <w:t xml:space="preserve">Dans cette étape nous ressortons la commande qui </w:t>
                      </w:r>
                      <w:proofErr w:type="spellStart"/>
                      <w:r w:rsidRPr="001539B6">
                        <w:rPr>
                          <w:rFonts w:ascii="Times New Roman" w:hAnsi="Times New Roman" w:cs="Times New Roman"/>
                          <w:color w:val="000000" w:themeColor="text1"/>
                          <w:sz w:val="28"/>
                          <w:szCs w:val="28"/>
                          <w:lang w:val="fr-FR"/>
                        </w:rPr>
                        <w:t>à</w:t>
                      </w:r>
                      <w:proofErr w:type="spellEnd"/>
                      <w:r w:rsidRPr="001539B6">
                        <w:rPr>
                          <w:rFonts w:ascii="Times New Roman" w:hAnsi="Times New Roman" w:cs="Times New Roman"/>
                          <w:color w:val="000000" w:themeColor="text1"/>
                          <w:sz w:val="28"/>
                          <w:szCs w:val="28"/>
                          <w:lang w:val="fr-FR"/>
                        </w:rPr>
                        <w:t xml:space="preserve"> été changé</w:t>
                      </w:r>
                      <w:r w:rsidR="003B102A" w:rsidRPr="001539B6">
                        <w:rPr>
                          <w:rFonts w:ascii="Times New Roman" w:hAnsi="Times New Roman" w:cs="Times New Roman"/>
                          <w:color w:val="000000" w:themeColor="text1"/>
                          <w:sz w:val="28"/>
                          <w:szCs w:val="28"/>
                          <w:lang w:val="fr-FR"/>
                        </w:rPr>
                        <w:t xml:space="preserve">, l’image utilisée, les différents labels respectifs, le numero, le nom, du container, le fichier de configuration, le chemin d’accès du </w:t>
                      </w:r>
                      <w:proofErr w:type="spellStart"/>
                      <w:r w:rsidR="003B102A" w:rsidRPr="001539B6">
                        <w:rPr>
                          <w:rFonts w:ascii="Times New Roman" w:hAnsi="Times New Roman" w:cs="Times New Roman"/>
                          <w:color w:val="000000" w:themeColor="text1"/>
                          <w:sz w:val="28"/>
                          <w:szCs w:val="28"/>
                          <w:lang w:val="fr-FR"/>
                        </w:rPr>
                        <w:t>repertoire</w:t>
                      </w:r>
                      <w:proofErr w:type="spellEnd"/>
                      <w:r w:rsidR="006049A5" w:rsidRPr="001539B6">
                        <w:rPr>
                          <w:rFonts w:ascii="Times New Roman" w:hAnsi="Times New Roman" w:cs="Times New Roman"/>
                          <w:color w:val="000000" w:themeColor="text1"/>
                          <w:sz w:val="28"/>
                          <w:szCs w:val="28"/>
                          <w:lang w:val="fr-FR"/>
                        </w:rPr>
                        <w:t>, le nom et la version du service.</w:t>
                      </w:r>
                    </w:p>
                  </w:txbxContent>
                </v:textbox>
              </v:roundrect>
            </w:pict>
          </mc:Fallback>
        </mc:AlternateContent>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p>
    <w:p w14:paraId="593A1A0A" w14:textId="77777777" w:rsidR="00A41E91" w:rsidRPr="00C61721" w:rsidRDefault="00A45DF3"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715584" behindDoc="0" locked="0" layoutInCell="1" allowOverlap="1" wp14:anchorId="5806D839" wp14:editId="6D9E152A">
                <wp:simplePos x="0" y="0"/>
                <wp:positionH relativeFrom="column">
                  <wp:posOffset>5080</wp:posOffset>
                </wp:positionH>
                <wp:positionV relativeFrom="paragraph">
                  <wp:posOffset>204470</wp:posOffset>
                </wp:positionV>
                <wp:extent cx="6362700" cy="3543300"/>
                <wp:effectExtent l="0" t="0" r="0" b="0"/>
                <wp:wrapNone/>
                <wp:docPr id="64553428" name="Rectangle : coins arrondis 27"/>
                <wp:cNvGraphicFramePr/>
                <a:graphic xmlns:a="http://schemas.openxmlformats.org/drawingml/2006/main">
                  <a:graphicData uri="http://schemas.microsoft.com/office/word/2010/wordprocessingShape">
                    <wps:wsp>
                      <wps:cNvSpPr/>
                      <wps:spPr>
                        <a:xfrm>
                          <a:off x="0" y="0"/>
                          <a:ext cx="6362700" cy="35433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BDE27F" w14:textId="77777777" w:rsidR="00647899" w:rsidRDefault="00647899" w:rsidP="00647899">
                            <w:pPr>
                              <w:pStyle w:val="NormalWeb"/>
                            </w:pPr>
                            <w:r>
                              <w:rPr>
                                <w:noProof/>
                                <w:lang w:val="fr-FR" w:eastAsia="fr-FR"/>
                              </w:rPr>
                              <w:drawing>
                                <wp:inline distT="0" distB="0" distL="0" distR="0" wp14:anchorId="12DAE9F5" wp14:editId="7E9D50C3">
                                  <wp:extent cx="5772150" cy="3238500"/>
                                  <wp:effectExtent l="0" t="0" r="0" b="0"/>
                                  <wp:docPr id="195752133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a:extLst>
                                              <a:ext uri="{28A0092B-C50C-407E-A947-70E740481C1C}">
                                                <a14:useLocalDpi xmlns:a14="http://schemas.microsoft.com/office/drawing/2010/main" val="0"/>
                                              </a:ext>
                                            </a:extLst>
                                          </a:blip>
                                          <a:srcRect l="7881" t="6597" r="25234" b="8184"/>
                                          <a:stretch/>
                                        </pic:blipFill>
                                        <pic:spPr bwMode="auto">
                                          <a:xfrm>
                                            <a:off x="0" y="0"/>
                                            <a:ext cx="5772150" cy="3238500"/>
                                          </a:xfrm>
                                          <a:prstGeom prst="rect">
                                            <a:avLst/>
                                          </a:prstGeom>
                                          <a:noFill/>
                                          <a:ln>
                                            <a:noFill/>
                                          </a:ln>
                                          <a:extLst>
                                            <a:ext uri="{53640926-AAD7-44D8-BBD7-CCE9431645EC}">
                                              <a14:shadowObscured xmlns:a14="http://schemas.microsoft.com/office/drawing/2010/main"/>
                                            </a:ext>
                                          </a:extLst>
                                        </pic:spPr>
                                      </pic:pic>
                                    </a:graphicData>
                                  </a:graphic>
                                </wp:inline>
                              </w:drawing>
                            </w:r>
                          </w:p>
                          <w:p w14:paraId="09A702E0" w14:textId="77777777" w:rsidR="00647899" w:rsidRDefault="00647899" w:rsidP="006478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06D839" id="Rectangle : coins arrondis 27" o:spid="_x0000_s1062" style="position:absolute;left:0;text-align:left;margin-left:.4pt;margin-top:16.1pt;width:501pt;height:27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" filled="f" stroked="f" strokeweight="1pt">
                <v:stroke joinstyle="miter"/>
                <v:textbox>
                  <w:txbxContent>
                    <w:p w14:paraId="42BDE27F" w14:textId="77777777" w:rsidR="00647899" w:rsidRDefault="00647899" w:rsidP="00647899">
                      <w:pPr>
                        <w:pStyle w:val="NormalWeb"/>
                      </w:pPr>
                      <w:r>
                        <w:rPr>
                          <w:noProof/>
                          <w:lang w:val="fr-FR" w:eastAsia="fr-FR"/>
                        </w:rPr>
                        <w:drawing>
                          <wp:inline distT="0" distB="0" distL="0" distR="0" wp14:anchorId="12DAE9F5" wp14:editId="7E9D50C3">
                            <wp:extent cx="5772150" cy="3238500"/>
                            <wp:effectExtent l="0" t="0" r="0" b="0"/>
                            <wp:docPr id="195752133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a:extLst>
                                        <a:ext uri="{28A0092B-C50C-407E-A947-70E740481C1C}">
                                          <a14:useLocalDpi xmlns:a14="http://schemas.microsoft.com/office/drawing/2010/main" val="0"/>
                                        </a:ext>
                                      </a:extLst>
                                    </a:blip>
                                    <a:srcRect l="7881" t="6597" r="25234" b="8184"/>
                                    <a:stretch/>
                                  </pic:blipFill>
                                  <pic:spPr bwMode="auto">
                                    <a:xfrm>
                                      <a:off x="0" y="0"/>
                                      <a:ext cx="5772150" cy="3238500"/>
                                    </a:xfrm>
                                    <a:prstGeom prst="rect">
                                      <a:avLst/>
                                    </a:prstGeom>
                                    <a:noFill/>
                                    <a:ln>
                                      <a:noFill/>
                                    </a:ln>
                                    <a:extLst>
                                      <a:ext uri="{53640926-AAD7-44D8-BBD7-CCE9431645EC}">
                                        <a14:shadowObscured xmlns:a14="http://schemas.microsoft.com/office/drawing/2010/main"/>
                                      </a:ext>
                                    </a:extLst>
                                  </pic:spPr>
                                </pic:pic>
                              </a:graphicData>
                            </a:graphic>
                          </wp:inline>
                        </w:drawing>
                      </w:r>
                    </w:p>
                    <w:p w14:paraId="09A702E0" w14:textId="77777777" w:rsidR="00647899" w:rsidRDefault="00647899" w:rsidP="00647899">
                      <w:pPr>
                        <w:jc w:val="center"/>
                      </w:pPr>
                    </w:p>
                  </w:txbxContent>
                </v:textbox>
              </v:roundrect>
            </w:pict>
          </mc:Fallback>
        </mc:AlternateContent>
      </w:r>
      <w:r w:rsidR="00C90E7A"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r w:rsidR="00A41E91" w:rsidRPr="00C61721">
        <w:rPr>
          <w:rFonts w:ascii="Times New Roman" w:hAnsi="Times New Roman" w:cs="Times New Roman"/>
          <w:color w:val="000000" w:themeColor="text1"/>
          <w:sz w:val="26"/>
          <w:szCs w:val="26"/>
          <w:lang w:val="fr-FR"/>
        </w:rPr>
        <w:tab/>
      </w:r>
    </w:p>
    <w:p w14:paraId="2505E553" w14:textId="77777777" w:rsidR="00A41E91" w:rsidRPr="00C61721" w:rsidRDefault="005C4522"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color w:val="000000" w:themeColor="text1"/>
          <w:sz w:val="26"/>
          <w:szCs w:val="26"/>
          <w:lang w:val="fr-FR" w:eastAsia="fr-FR"/>
        </w:rPr>
        <w:lastRenderedPageBreak/>
        <mc:AlternateContent>
          <mc:Choice Requires="wps">
            <w:drawing>
              <wp:anchor distT="0" distB="0" distL="114300" distR="114300" simplePos="0" relativeHeight="251716608" behindDoc="0" locked="0" layoutInCell="1" allowOverlap="1" wp14:anchorId="19A1D847" wp14:editId="2E48C502">
                <wp:simplePos x="0" y="0"/>
                <wp:positionH relativeFrom="column">
                  <wp:posOffset>-490220</wp:posOffset>
                </wp:positionH>
                <wp:positionV relativeFrom="paragraph">
                  <wp:posOffset>14605</wp:posOffset>
                </wp:positionV>
                <wp:extent cx="7077075" cy="857250"/>
                <wp:effectExtent l="0" t="0" r="0" b="0"/>
                <wp:wrapNone/>
                <wp:docPr id="1371974988" name="Rectangle : coins arrondis 29"/>
                <wp:cNvGraphicFramePr/>
                <a:graphic xmlns:a="http://schemas.openxmlformats.org/drawingml/2006/main">
                  <a:graphicData uri="http://schemas.microsoft.com/office/word/2010/wordprocessingShape">
                    <wps:wsp>
                      <wps:cNvSpPr/>
                      <wps:spPr>
                        <a:xfrm>
                          <a:off x="0" y="0"/>
                          <a:ext cx="7077075" cy="8572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A4E7099" id="Rectangle : coins arrondis 29" o:spid="_x0000_s1026" style="position:absolute;margin-left:-38.6pt;margin-top:1.15pt;width:557.25pt;height:67.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" filled="f" stroked="f" strokeweight="1pt">
                <v:stroke joinstyle="miter"/>
              </v:roundrect>
            </w:pict>
          </mc:Fallback>
        </mc:AlternateContent>
      </w:r>
      <w:r w:rsidR="0074389F"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717632" behindDoc="0" locked="0" layoutInCell="1" allowOverlap="1" wp14:anchorId="70F2DFE6" wp14:editId="3CE8D501">
                <wp:simplePos x="0" y="0"/>
                <wp:positionH relativeFrom="column">
                  <wp:posOffset>-490220</wp:posOffset>
                </wp:positionH>
                <wp:positionV relativeFrom="paragraph">
                  <wp:posOffset>1214755</wp:posOffset>
                </wp:positionV>
                <wp:extent cx="7019925" cy="5562600"/>
                <wp:effectExtent l="0" t="0" r="0" b="0"/>
                <wp:wrapNone/>
                <wp:docPr id="109052345" name="Rectangle : coins arrondis 30"/>
                <wp:cNvGraphicFramePr/>
                <a:graphic xmlns:a="http://schemas.openxmlformats.org/drawingml/2006/main">
                  <a:graphicData uri="http://schemas.microsoft.com/office/word/2010/wordprocessingShape">
                    <wps:wsp>
                      <wps:cNvSpPr/>
                      <wps:spPr>
                        <a:xfrm>
                          <a:off x="0" y="0"/>
                          <a:ext cx="7019925" cy="55626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683D051" w14:textId="77777777" w:rsidR="0074389F" w:rsidRDefault="0074389F" w:rsidP="0074389F">
                            <w:pPr>
                              <w:pStyle w:val="NormalWeb"/>
                            </w:pPr>
                            <w:r>
                              <w:rPr>
                                <w:noProof/>
                                <w:lang w:val="fr-FR" w:eastAsia="fr-FR"/>
                              </w:rPr>
                              <w:drawing>
                                <wp:inline distT="0" distB="0" distL="0" distR="0" wp14:anchorId="734E0F8D" wp14:editId="1349F713">
                                  <wp:extent cx="6515100" cy="5343525"/>
                                  <wp:effectExtent l="0" t="0" r="0" b="9525"/>
                                  <wp:docPr id="185972954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15100" cy="5343525"/>
                                          </a:xfrm>
                                          <a:prstGeom prst="rect">
                                            <a:avLst/>
                                          </a:prstGeom>
                                          <a:noFill/>
                                          <a:ln>
                                            <a:noFill/>
                                          </a:ln>
                                        </pic:spPr>
                                      </pic:pic>
                                    </a:graphicData>
                                  </a:graphic>
                                </wp:inline>
                              </w:drawing>
                            </w:r>
                          </w:p>
                          <w:p w14:paraId="79DB9368" w14:textId="77777777" w:rsidR="0074389F" w:rsidRDefault="0074389F" w:rsidP="007438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0F2DFE6" id="Rectangle : coins arrondis 30" o:spid="_x0000_s1063" style="position:absolute;left:0;text-align:left;margin-left:-38.6pt;margin-top:95.65pt;width:552.75pt;height:438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" filled="f" stroked="f" strokeweight="1pt">
                <v:stroke joinstyle="miter"/>
                <v:textbox>
                  <w:txbxContent>
                    <w:p w14:paraId="3683D051" w14:textId="77777777" w:rsidR="0074389F" w:rsidRDefault="0074389F" w:rsidP="0074389F">
                      <w:pPr>
                        <w:pStyle w:val="NormalWeb"/>
                      </w:pPr>
                      <w:r>
                        <w:rPr>
                          <w:noProof/>
                          <w:lang w:val="fr-FR" w:eastAsia="fr-FR"/>
                        </w:rPr>
                        <w:drawing>
                          <wp:inline distT="0" distB="0" distL="0" distR="0" wp14:anchorId="734E0F8D" wp14:editId="1349F713">
                            <wp:extent cx="6515100" cy="5343525"/>
                            <wp:effectExtent l="0" t="0" r="0" b="9525"/>
                            <wp:docPr id="185972954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15100" cy="5343525"/>
                                    </a:xfrm>
                                    <a:prstGeom prst="rect">
                                      <a:avLst/>
                                    </a:prstGeom>
                                    <a:noFill/>
                                    <a:ln>
                                      <a:noFill/>
                                    </a:ln>
                                  </pic:spPr>
                                </pic:pic>
                              </a:graphicData>
                            </a:graphic>
                          </wp:inline>
                        </w:drawing>
                      </w:r>
                    </w:p>
                    <w:p w14:paraId="79DB9368" w14:textId="77777777" w:rsidR="0074389F" w:rsidRDefault="0074389F" w:rsidP="0074389F">
                      <w:pPr>
                        <w:jc w:val="center"/>
                      </w:pPr>
                    </w:p>
                  </w:txbxContent>
                </v:textbox>
              </v:roundrect>
            </w:pict>
          </mc:Fallback>
        </mc:AlternateContent>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74389F" w:rsidRPr="00C61721">
        <w:rPr>
          <w:rFonts w:ascii="Times New Roman" w:hAnsi="Times New Roman" w:cs="Times New Roman"/>
          <w:color w:val="000000" w:themeColor="text1"/>
          <w:sz w:val="26"/>
          <w:szCs w:val="26"/>
          <w:lang w:val="fr-FR"/>
        </w:rPr>
        <w:t>L’inspection de la partie r</w:t>
      </w:r>
      <w:r w:rsidRPr="00C61721">
        <w:rPr>
          <w:rFonts w:ascii="Times New Roman" w:hAnsi="Times New Roman" w:cs="Times New Roman"/>
          <w:color w:val="000000" w:themeColor="text1"/>
          <w:sz w:val="26"/>
          <w:szCs w:val="26"/>
          <w:lang w:val="fr-FR"/>
        </w:rPr>
        <w:t>é</w:t>
      </w:r>
      <w:r w:rsidR="0074389F" w:rsidRPr="00C61721">
        <w:rPr>
          <w:rFonts w:ascii="Times New Roman" w:hAnsi="Times New Roman" w:cs="Times New Roman"/>
          <w:color w:val="000000" w:themeColor="text1"/>
          <w:sz w:val="26"/>
          <w:szCs w:val="26"/>
          <w:lang w:val="fr-FR"/>
        </w:rPr>
        <w:t>seau dans laquelle</w:t>
      </w:r>
      <w:r w:rsidRPr="00C61721">
        <w:rPr>
          <w:rFonts w:ascii="Times New Roman" w:hAnsi="Times New Roman" w:cs="Times New Roman"/>
          <w:color w:val="000000" w:themeColor="text1"/>
          <w:sz w:val="26"/>
          <w:szCs w:val="26"/>
          <w:lang w:val="fr-FR"/>
        </w:rPr>
        <w:t xml:space="preserve"> nous retrouverons l’aliases, l’identifiant réseau, la pacerelle par défaut, le préfixe et l’adresse mac des deux réseaux créer à savoir my-network et net.</w:t>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r w:rsidR="00876508" w:rsidRPr="00C61721">
        <w:rPr>
          <w:rFonts w:ascii="Times New Roman" w:hAnsi="Times New Roman" w:cs="Times New Roman"/>
          <w:color w:val="000000" w:themeColor="text1"/>
          <w:sz w:val="26"/>
          <w:szCs w:val="26"/>
          <w:lang w:val="fr-FR"/>
        </w:rPr>
        <w:tab/>
      </w:r>
    </w:p>
    <w:p w14:paraId="6E3B6602" w14:textId="77777777" w:rsidR="001550D4" w:rsidRPr="00C61721" w:rsidRDefault="001550D4"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p>
    <w:p w14:paraId="77C55827" w14:textId="77777777" w:rsidR="001550D4" w:rsidRPr="00C61721" w:rsidRDefault="005C4522"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718656" behindDoc="0" locked="0" layoutInCell="1" allowOverlap="1" wp14:anchorId="30847F07" wp14:editId="06473CC1">
                <wp:simplePos x="0" y="0"/>
                <wp:positionH relativeFrom="column">
                  <wp:posOffset>-80645</wp:posOffset>
                </wp:positionH>
                <wp:positionV relativeFrom="paragraph">
                  <wp:posOffset>17779</wp:posOffset>
                </wp:positionV>
                <wp:extent cx="6162675" cy="695325"/>
                <wp:effectExtent l="0" t="0" r="28575" b="28575"/>
                <wp:wrapNone/>
                <wp:docPr id="354446477" name="Rectangle : coins arrondis 32"/>
                <wp:cNvGraphicFramePr/>
                <a:graphic xmlns:a="http://schemas.openxmlformats.org/drawingml/2006/main">
                  <a:graphicData uri="http://schemas.microsoft.com/office/word/2010/wordprocessingShape">
                    <wps:wsp>
                      <wps:cNvSpPr/>
                      <wps:spPr>
                        <a:xfrm>
                          <a:off x="0" y="0"/>
                          <a:ext cx="6162675" cy="695325"/>
                        </a:xfrm>
                        <a:prstGeom prst="round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CB964D" w14:textId="77777777" w:rsidR="005C4522" w:rsidRPr="00C61721" w:rsidRDefault="005C4522" w:rsidP="005C4522">
                            <w:pPr>
                              <w:jc w:val="center"/>
                              <w:rPr>
                                <w:color w:val="000000" w:themeColor="text1"/>
                                <w:sz w:val="28"/>
                                <w:szCs w:val="28"/>
                                <w:lang w:val="fr-FR"/>
                              </w:rPr>
                            </w:pPr>
                            <w:r w:rsidRPr="00C61721">
                              <w:rPr>
                                <w:color w:val="000000" w:themeColor="text1"/>
                                <w:sz w:val="28"/>
                                <w:szCs w:val="28"/>
                                <w:lang w:val="fr-FR"/>
                              </w:rPr>
                              <w:t>Pour terminer nous réalis</w:t>
                            </w:r>
                            <w:r w:rsidR="004A7995" w:rsidRPr="00C61721">
                              <w:rPr>
                                <w:color w:val="000000" w:themeColor="text1"/>
                                <w:sz w:val="28"/>
                                <w:szCs w:val="28"/>
                                <w:lang w:val="fr-FR"/>
                              </w:rPr>
                              <w:t>er</w:t>
                            </w:r>
                            <w:r w:rsidRPr="00C61721">
                              <w:rPr>
                                <w:color w:val="000000" w:themeColor="text1"/>
                                <w:sz w:val="28"/>
                                <w:szCs w:val="28"/>
                                <w:lang w:val="fr-FR"/>
                              </w:rPr>
                              <w:t xml:space="preserve">ons un docker stats pour afficher les limitations </w:t>
                            </w:r>
                            <w:r w:rsidR="00C13A76" w:rsidRPr="00C61721">
                              <w:rPr>
                                <w:color w:val="000000" w:themeColor="text1"/>
                                <w:sz w:val="28"/>
                                <w:szCs w:val="28"/>
                                <w:lang w:val="fr-FR"/>
                              </w:rPr>
                              <w:t>effectuées à savoir le cpu et la mémoire</w:t>
                            </w:r>
                            <w:r w:rsidRPr="00C61721">
                              <w:rPr>
                                <w:color w:val="000000" w:themeColor="text1"/>
                                <w:sz w:val="28"/>
                                <w:szCs w:val="28"/>
                                <w:lang w:val="fr-FR"/>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847F07" id="Rectangle : coins arrondis 32" o:spid="_x0000_s1064" style="position:absolute;left:0;text-align:left;margin-left:-6.35pt;margin-top:1.4pt;width:485.25pt;height:54.7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" filled="f" strokecolor="white [3212]" strokeweight="1pt">
                <v:stroke joinstyle="miter"/>
                <v:textbox>
                  <w:txbxContent>
                    <w:p w14:paraId="26CB964D" w14:textId="77777777" w:rsidR="005C4522" w:rsidRPr="00C61721" w:rsidRDefault="005C4522" w:rsidP="005C4522">
                      <w:pPr>
                        <w:jc w:val="center"/>
                        <w:rPr>
                          <w:color w:val="000000" w:themeColor="text1"/>
                          <w:sz w:val="28"/>
                          <w:szCs w:val="28"/>
                          <w:lang w:val="fr-FR"/>
                        </w:rPr>
                      </w:pPr>
                      <w:r w:rsidRPr="00C61721">
                        <w:rPr>
                          <w:color w:val="000000" w:themeColor="text1"/>
                          <w:sz w:val="28"/>
                          <w:szCs w:val="28"/>
                          <w:lang w:val="fr-FR"/>
                        </w:rPr>
                        <w:t>Pour terminer nous réalis</w:t>
                      </w:r>
                      <w:r w:rsidR="004A7995" w:rsidRPr="00C61721">
                        <w:rPr>
                          <w:color w:val="000000" w:themeColor="text1"/>
                          <w:sz w:val="28"/>
                          <w:szCs w:val="28"/>
                          <w:lang w:val="fr-FR"/>
                        </w:rPr>
                        <w:t>er</w:t>
                      </w:r>
                      <w:r w:rsidRPr="00C61721">
                        <w:rPr>
                          <w:color w:val="000000" w:themeColor="text1"/>
                          <w:sz w:val="28"/>
                          <w:szCs w:val="28"/>
                          <w:lang w:val="fr-FR"/>
                        </w:rPr>
                        <w:t xml:space="preserve">ons un docker stats pour afficher les limitations </w:t>
                      </w:r>
                      <w:r w:rsidR="00C13A76" w:rsidRPr="00C61721">
                        <w:rPr>
                          <w:color w:val="000000" w:themeColor="text1"/>
                          <w:sz w:val="28"/>
                          <w:szCs w:val="28"/>
                          <w:lang w:val="fr-FR"/>
                        </w:rPr>
                        <w:t>effectuées à savoir le cpu et la mémoire</w:t>
                      </w:r>
                      <w:r w:rsidRPr="00C61721">
                        <w:rPr>
                          <w:color w:val="000000" w:themeColor="text1"/>
                          <w:sz w:val="28"/>
                          <w:szCs w:val="28"/>
                          <w:lang w:val="fr-FR"/>
                        </w:rPr>
                        <w:t xml:space="preserve"> </w:t>
                      </w:r>
                    </w:p>
                  </w:txbxContent>
                </v:textbox>
              </v:roundrect>
            </w:pict>
          </mc:Fallback>
        </mc:AlternateContent>
      </w:r>
    </w:p>
    <w:p w14:paraId="68D3D311" w14:textId="77777777" w:rsidR="001550D4" w:rsidRPr="00C61721" w:rsidRDefault="002F75C5"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719680" behindDoc="0" locked="0" layoutInCell="1" allowOverlap="1" wp14:anchorId="660A0EC6" wp14:editId="453623A9">
                <wp:simplePos x="0" y="0"/>
                <wp:positionH relativeFrom="column">
                  <wp:posOffset>-585470</wp:posOffset>
                </wp:positionH>
                <wp:positionV relativeFrom="paragraph">
                  <wp:posOffset>407035</wp:posOffset>
                </wp:positionV>
                <wp:extent cx="7115175" cy="1381125"/>
                <wp:effectExtent l="0" t="0" r="0" b="0"/>
                <wp:wrapNone/>
                <wp:docPr id="474684152" name="Rectangle : coins arrondis 33"/>
                <wp:cNvGraphicFramePr/>
                <a:graphic xmlns:a="http://schemas.openxmlformats.org/drawingml/2006/main">
                  <a:graphicData uri="http://schemas.microsoft.com/office/word/2010/wordprocessingShape">
                    <wps:wsp>
                      <wps:cNvSpPr/>
                      <wps:spPr>
                        <a:xfrm>
                          <a:off x="0" y="0"/>
                          <a:ext cx="7115175" cy="13811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0DB58" w14:textId="77777777" w:rsidR="00C13A76" w:rsidRDefault="002F75C5" w:rsidP="00C13A76">
                            <w:pPr>
                              <w:jc w:val="center"/>
                            </w:pPr>
                            <w:r>
                              <w:rPr>
                                <w:noProof/>
                                <w:lang w:val="fr-FR" w:eastAsia="fr-FR"/>
                              </w:rPr>
                              <w:drawing>
                                <wp:inline distT="0" distB="0" distL="0" distR="0" wp14:anchorId="14B7933B" wp14:editId="402938F0">
                                  <wp:extent cx="6505575" cy="1114425"/>
                                  <wp:effectExtent l="0" t="0" r="9525" b="9525"/>
                                  <wp:docPr id="17860053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05325" name=""/>
                                          <pic:cNvPicPr/>
                                        </pic:nvPicPr>
                                        <pic:blipFill>
                                          <a:blip r:embed="rId58"/>
                                          <a:stretch>
                                            <a:fillRect/>
                                          </a:stretch>
                                        </pic:blipFill>
                                        <pic:spPr>
                                          <a:xfrm>
                                            <a:off x="0" y="0"/>
                                            <a:ext cx="6505575" cy="11144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0A0EC6" id="Rectangle : coins arrondis 33" o:spid="_x0000_s1065" style="position:absolute;left:0;text-align:left;margin-left:-46.1pt;margin-top:32.05pt;width:560.25pt;height:108.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" filled="f" stroked="f" strokeweight="1pt">
                <v:stroke joinstyle="miter"/>
                <v:textbox>
                  <w:txbxContent>
                    <w:p w14:paraId="3C70DB58" w14:textId="77777777" w:rsidR="00C13A76" w:rsidRDefault="002F75C5" w:rsidP="00C13A76">
                      <w:pPr>
                        <w:jc w:val="center"/>
                      </w:pPr>
                      <w:r>
                        <w:rPr>
                          <w:noProof/>
                          <w:lang w:val="fr-FR" w:eastAsia="fr-FR"/>
                        </w:rPr>
                        <w:drawing>
                          <wp:inline distT="0" distB="0" distL="0" distR="0" wp14:anchorId="14B7933B" wp14:editId="402938F0">
                            <wp:extent cx="6505575" cy="1114425"/>
                            <wp:effectExtent l="0" t="0" r="9525" b="9525"/>
                            <wp:docPr id="17860053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05325" name=""/>
                                    <pic:cNvPicPr/>
                                  </pic:nvPicPr>
                                  <pic:blipFill>
                                    <a:blip r:embed="rId58"/>
                                    <a:stretch>
                                      <a:fillRect/>
                                    </a:stretch>
                                  </pic:blipFill>
                                  <pic:spPr>
                                    <a:xfrm>
                                      <a:off x="0" y="0"/>
                                      <a:ext cx="6505575" cy="1114425"/>
                                    </a:xfrm>
                                    <a:prstGeom prst="rect">
                                      <a:avLst/>
                                    </a:prstGeom>
                                  </pic:spPr>
                                </pic:pic>
                              </a:graphicData>
                            </a:graphic>
                          </wp:inline>
                        </w:drawing>
                      </w:r>
                    </w:p>
                  </w:txbxContent>
                </v:textbox>
              </v:roundrect>
            </w:pict>
          </mc:Fallback>
        </mc:AlternateContent>
      </w:r>
    </w:p>
    <w:p w14:paraId="2155199B" w14:textId="77777777" w:rsidR="001550D4" w:rsidRPr="00C61721" w:rsidRDefault="001550D4" w:rsidP="00C61721">
      <w:pPr>
        <w:jc w:val="both"/>
        <w:rPr>
          <w:rFonts w:ascii="Times New Roman" w:hAnsi="Times New Roman" w:cs="Times New Roman"/>
          <w:color w:val="000000" w:themeColor="text1"/>
          <w:sz w:val="26"/>
          <w:szCs w:val="26"/>
          <w:lang w:val="fr-FR"/>
        </w:rPr>
      </w:pPr>
    </w:p>
    <w:p w14:paraId="58C40E66" w14:textId="77777777" w:rsidR="001550D4" w:rsidRPr="00C61721" w:rsidRDefault="001550D4" w:rsidP="00C61721">
      <w:pPr>
        <w:jc w:val="both"/>
        <w:rPr>
          <w:rFonts w:ascii="Times New Roman" w:hAnsi="Times New Roman" w:cs="Times New Roman"/>
          <w:color w:val="000000" w:themeColor="text1"/>
          <w:sz w:val="26"/>
          <w:szCs w:val="26"/>
          <w:lang w:val="fr-FR"/>
        </w:rPr>
      </w:pPr>
    </w:p>
    <w:p w14:paraId="746936A5" w14:textId="77777777" w:rsidR="001550D4" w:rsidRPr="00C61721" w:rsidRDefault="001550D4" w:rsidP="00C61721">
      <w:pPr>
        <w:jc w:val="both"/>
        <w:rPr>
          <w:rFonts w:ascii="Times New Roman" w:hAnsi="Times New Roman" w:cs="Times New Roman"/>
          <w:color w:val="000000" w:themeColor="text1"/>
          <w:sz w:val="26"/>
          <w:szCs w:val="26"/>
          <w:lang w:val="fr-FR"/>
        </w:rPr>
      </w:pPr>
    </w:p>
    <w:p w14:paraId="03623EBF" w14:textId="77777777" w:rsidR="001550D4" w:rsidRPr="00C61721" w:rsidRDefault="00C13A76"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color w:val="000000" w:themeColor="text1"/>
          <w:sz w:val="26"/>
          <w:szCs w:val="26"/>
          <w:lang w:val="fr-FR" w:eastAsia="fr-FR"/>
        </w:rPr>
        <w:lastRenderedPageBreak/>
        <mc:AlternateContent>
          <mc:Choice Requires="wps">
            <w:drawing>
              <wp:anchor distT="0" distB="0" distL="114300" distR="114300" simplePos="0" relativeHeight="251720704" behindDoc="0" locked="0" layoutInCell="1" allowOverlap="1" wp14:anchorId="2AE5BCF7" wp14:editId="09B47305">
                <wp:simplePos x="0" y="0"/>
                <wp:positionH relativeFrom="column">
                  <wp:posOffset>186055</wp:posOffset>
                </wp:positionH>
                <wp:positionV relativeFrom="paragraph">
                  <wp:posOffset>-118745</wp:posOffset>
                </wp:positionV>
                <wp:extent cx="5791200" cy="990600"/>
                <wp:effectExtent l="0" t="0" r="19050" b="19050"/>
                <wp:wrapNone/>
                <wp:docPr id="118340304" name="Rectangle : coins arrondis 34"/>
                <wp:cNvGraphicFramePr/>
                <a:graphic xmlns:a="http://schemas.openxmlformats.org/drawingml/2006/main">
                  <a:graphicData uri="http://schemas.microsoft.com/office/word/2010/wordprocessingShape">
                    <wps:wsp>
                      <wps:cNvSpPr/>
                      <wps:spPr>
                        <a:xfrm>
                          <a:off x="0" y="0"/>
                          <a:ext cx="5791200" cy="990600"/>
                        </a:xfrm>
                        <a:prstGeom prst="round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56B07E" w14:textId="77777777" w:rsidR="00C13A76" w:rsidRPr="00C61721" w:rsidRDefault="00C13A76" w:rsidP="00C13A76">
                            <w:pPr>
                              <w:jc w:val="center"/>
                              <w:rPr>
                                <w:color w:val="000000" w:themeColor="text1"/>
                                <w:sz w:val="40"/>
                                <w:szCs w:val="40"/>
                                <w:lang w:val="fr-FR"/>
                              </w:rPr>
                            </w:pPr>
                            <w:r w:rsidRPr="00C61721">
                              <w:rPr>
                                <w:color w:val="000000" w:themeColor="text1"/>
                                <w:sz w:val="40"/>
                                <w:szCs w:val="40"/>
                                <w:lang w:val="fr-FR"/>
                              </w:rPr>
                              <w:t>Un aperçu de la liste des membres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E5BCF7" id="Rectangle : coins arrondis 34" o:spid="_x0000_s1066" style="position:absolute;left:0;text-align:left;margin-left:14.65pt;margin-top:-9.35pt;width:456pt;height:78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" filled="f" strokecolor="white [3212]" strokeweight="1pt">
                <v:stroke joinstyle="miter"/>
                <v:textbox>
                  <w:txbxContent>
                    <w:p w14:paraId="7956B07E" w14:textId="77777777" w:rsidR="00C13A76" w:rsidRPr="00C61721" w:rsidRDefault="00C13A76" w:rsidP="00C13A76">
                      <w:pPr>
                        <w:jc w:val="center"/>
                        <w:rPr>
                          <w:color w:val="000000" w:themeColor="text1"/>
                          <w:sz w:val="40"/>
                          <w:szCs w:val="40"/>
                          <w:lang w:val="fr-FR"/>
                        </w:rPr>
                      </w:pPr>
                      <w:r w:rsidRPr="00C61721">
                        <w:rPr>
                          <w:color w:val="000000" w:themeColor="text1"/>
                          <w:sz w:val="40"/>
                          <w:szCs w:val="40"/>
                          <w:lang w:val="fr-FR"/>
                        </w:rPr>
                        <w:t>Un aperçu de la liste des membres</w:t>
                      </w:r>
                    </w:p>
                  </w:txbxContent>
                </v:textbox>
              </v:roundrect>
            </w:pict>
          </mc:Fallback>
        </mc:AlternateContent>
      </w:r>
    </w:p>
    <w:p w14:paraId="6B0DE0F4" w14:textId="77777777" w:rsidR="001550D4" w:rsidRPr="00C61721" w:rsidRDefault="001550D4" w:rsidP="00C61721">
      <w:pPr>
        <w:jc w:val="both"/>
        <w:rPr>
          <w:rFonts w:ascii="Times New Roman" w:hAnsi="Times New Roman" w:cs="Times New Roman"/>
          <w:color w:val="000000" w:themeColor="text1"/>
          <w:sz w:val="26"/>
          <w:szCs w:val="26"/>
          <w:lang w:val="fr-FR"/>
        </w:rPr>
      </w:pPr>
    </w:p>
    <w:p w14:paraId="0E7BD9FE" w14:textId="77777777" w:rsidR="001550D4" w:rsidRPr="00C61721" w:rsidRDefault="001550D4" w:rsidP="00C61721">
      <w:pPr>
        <w:jc w:val="both"/>
        <w:rPr>
          <w:rFonts w:ascii="Times New Roman" w:hAnsi="Times New Roman" w:cs="Times New Roman"/>
          <w:color w:val="000000" w:themeColor="text1"/>
          <w:sz w:val="26"/>
          <w:szCs w:val="26"/>
          <w:lang w:val="fr-FR"/>
        </w:rPr>
      </w:pPr>
    </w:p>
    <w:p w14:paraId="4066A7BC" w14:textId="77777777" w:rsidR="001550D4" w:rsidRPr="00C61721" w:rsidRDefault="001550D4" w:rsidP="00C61721">
      <w:pPr>
        <w:jc w:val="both"/>
        <w:rPr>
          <w:rFonts w:ascii="Times New Roman" w:hAnsi="Times New Roman" w:cs="Times New Roman"/>
          <w:color w:val="000000" w:themeColor="text1"/>
          <w:sz w:val="26"/>
          <w:szCs w:val="26"/>
          <w:lang w:val="fr-FR"/>
        </w:rPr>
      </w:pPr>
    </w:p>
    <w:p w14:paraId="3D3DB58F" w14:textId="77777777" w:rsidR="001550D4" w:rsidRPr="00C61721" w:rsidRDefault="00C13A76"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721728" behindDoc="0" locked="0" layoutInCell="1" allowOverlap="1" wp14:anchorId="4A8F0CF2" wp14:editId="415948A3">
                <wp:simplePos x="0" y="0"/>
                <wp:positionH relativeFrom="column">
                  <wp:posOffset>-528320</wp:posOffset>
                </wp:positionH>
                <wp:positionV relativeFrom="paragraph">
                  <wp:posOffset>274320</wp:posOffset>
                </wp:positionV>
                <wp:extent cx="7172325" cy="2952750"/>
                <wp:effectExtent l="0" t="0" r="0" b="0"/>
                <wp:wrapNone/>
                <wp:docPr id="1006921654" name="Rectangle : coins arrondis 35"/>
                <wp:cNvGraphicFramePr/>
                <a:graphic xmlns:a="http://schemas.openxmlformats.org/drawingml/2006/main">
                  <a:graphicData uri="http://schemas.microsoft.com/office/word/2010/wordprocessingShape">
                    <wps:wsp>
                      <wps:cNvSpPr/>
                      <wps:spPr>
                        <a:xfrm>
                          <a:off x="0" y="0"/>
                          <a:ext cx="7172325" cy="29527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B47B00" w14:textId="77777777" w:rsidR="00C13A76" w:rsidRDefault="00C13A76" w:rsidP="00C13A76">
                            <w:pPr>
                              <w:jc w:val="center"/>
                            </w:pPr>
                            <w:r>
                              <w:rPr>
                                <w:noProof/>
                                <w:lang w:val="fr-FR" w:eastAsia="fr-FR"/>
                              </w:rPr>
                              <w:drawing>
                                <wp:inline distT="0" distB="0" distL="0" distR="0" wp14:anchorId="6197ED69" wp14:editId="732FB6AC">
                                  <wp:extent cx="6086475" cy="2533650"/>
                                  <wp:effectExtent l="0" t="0" r="9525" b="0"/>
                                  <wp:docPr id="143716726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86475" cy="2533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8F0CF2" id="Rectangle : coins arrondis 35" o:spid="_x0000_s1067" style="position:absolute;left:0;text-align:left;margin-left:-41.6pt;margin-top:21.6pt;width:564.75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" filled="f" stroked="f" strokeweight="1pt">
                <v:stroke joinstyle="miter"/>
                <v:textbox>
                  <w:txbxContent>
                    <w:p w14:paraId="45B47B00" w14:textId="77777777" w:rsidR="00C13A76" w:rsidRDefault="00C13A76" w:rsidP="00C13A76">
                      <w:pPr>
                        <w:jc w:val="center"/>
                      </w:pPr>
                      <w:r>
                        <w:rPr>
                          <w:noProof/>
                          <w:lang w:val="fr-FR" w:eastAsia="fr-FR"/>
                        </w:rPr>
                        <w:drawing>
                          <wp:inline distT="0" distB="0" distL="0" distR="0" wp14:anchorId="6197ED69" wp14:editId="732FB6AC">
                            <wp:extent cx="6086475" cy="2533650"/>
                            <wp:effectExtent l="0" t="0" r="9525" b="0"/>
                            <wp:docPr id="143716726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86475" cy="2533650"/>
                                    </a:xfrm>
                                    <a:prstGeom prst="rect">
                                      <a:avLst/>
                                    </a:prstGeom>
                                    <a:noFill/>
                                    <a:ln>
                                      <a:noFill/>
                                    </a:ln>
                                  </pic:spPr>
                                </pic:pic>
                              </a:graphicData>
                            </a:graphic>
                          </wp:inline>
                        </w:drawing>
                      </w:r>
                    </w:p>
                  </w:txbxContent>
                </v:textbox>
              </v:roundrect>
            </w:pict>
          </mc:Fallback>
        </mc:AlternateContent>
      </w:r>
    </w:p>
    <w:p w14:paraId="036AF5C3" w14:textId="77777777" w:rsidR="001550D4" w:rsidRPr="00C61721" w:rsidRDefault="001550D4" w:rsidP="00C61721">
      <w:pPr>
        <w:jc w:val="both"/>
        <w:rPr>
          <w:rFonts w:ascii="Times New Roman" w:hAnsi="Times New Roman" w:cs="Times New Roman"/>
          <w:color w:val="000000" w:themeColor="text1"/>
          <w:sz w:val="26"/>
          <w:szCs w:val="26"/>
          <w:lang w:val="fr-FR"/>
        </w:rPr>
      </w:pPr>
    </w:p>
    <w:p w14:paraId="3962DFE7" w14:textId="77777777" w:rsidR="001550D4" w:rsidRPr="00C61721" w:rsidRDefault="001550D4" w:rsidP="00C61721">
      <w:pPr>
        <w:jc w:val="both"/>
        <w:rPr>
          <w:rFonts w:ascii="Times New Roman" w:hAnsi="Times New Roman" w:cs="Times New Roman"/>
          <w:color w:val="000000" w:themeColor="text1"/>
          <w:sz w:val="26"/>
          <w:szCs w:val="26"/>
          <w:lang w:val="fr-FR"/>
        </w:rPr>
      </w:pPr>
    </w:p>
    <w:p w14:paraId="21348540" w14:textId="77777777" w:rsidR="001550D4" w:rsidRPr="00C61721" w:rsidRDefault="001550D4" w:rsidP="00C61721">
      <w:pPr>
        <w:jc w:val="both"/>
        <w:rPr>
          <w:rFonts w:ascii="Times New Roman" w:hAnsi="Times New Roman" w:cs="Times New Roman"/>
          <w:color w:val="000000" w:themeColor="text1"/>
          <w:sz w:val="26"/>
          <w:szCs w:val="26"/>
          <w:lang w:val="fr-FR"/>
        </w:rPr>
      </w:pPr>
    </w:p>
    <w:p w14:paraId="76E8A40A" w14:textId="77777777" w:rsidR="001550D4" w:rsidRPr="00C61721" w:rsidRDefault="001550D4" w:rsidP="00C61721">
      <w:pPr>
        <w:jc w:val="both"/>
        <w:rPr>
          <w:rFonts w:ascii="Times New Roman" w:hAnsi="Times New Roman" w:cs="Times New Roman"/>
          <w:color w:val="000000" w:themeColor="text1"/>
          <w:sz w:val="26"/>
          <w:szCs w:val="26"/>
          <w:lang w:val="fr-FR"/>
        </w:rPr>
      </w:pPr>
    </w:p>
    <w:p w14:paraId="55EA11E3" w14:textId="77777777" w:rsidR="001550D4" w:rsidRPr="00C61721" w:rsidRDefault="001550D4" w:rsidP="00C61721">
      <w:pPr>
        <w:jc w:val="both"/>
        <w:rPr>
          <w:rFonts w:ascii="Times New Roman" w:hAnsi="Times New Roman" w:cs="Times New Roman"/>
          <w:color w:val="000000" w:themeColor="text1"/>
          <w:sz w:val="26"/>
          <w:szCs w:val="26"/>
          <w:lang w:val="fr-FR"/>
        </w:rPr>
      </w:pPr>
    </w:p>
    <w:p w14:paraId="0FBD0DDB" w14:textId="77777777" w:rsidR="001550D4" w:rsidRPr="00C61721" w:rsidRDefault="001550D4" w:rsidP="00C61721">
      <w:pPr>
        <w:jc w:val="both"/>
        <w:rPr>
          <w:rFonts w:ascii="Times New Roman" w:hAnsi="Times New Roman" w:cs="Times New Roman"/>
          <w:color w:val="000000" w:themeColor="text1"/>
          <w:sz w:val="26"/>
          <w:szCs w:val="26"/>
          <w:lang w:val="fr-FR"/>
        </w:rPr>
      </w:pPr>
    </w:p>
    <w:p w14:paraId="62C93C9C" w14:textId="77777777" w:rsidR="001550D4" w:rsidRPr="00C61721" w:rsidRDefault="001550D4" w:rsidP="00C61721">
      <w:pPr>
        <w:jc w:val="both"/>
        <w:rPr>
          <w:rFonts w:ascii="Times New Roman" w:hAnsi="Times New Roman" w:cs="Times New Roman"/>
          <w:color w:val="000000" w:themeColor="text1"/>
          <w:sz w:val="26"/>
          <w:szCs w:val="26"/>
          <w:lang w:val="fr-FR"/>
        </w:rPr>
      </w:pPr>
    </w:p>
    <w:p w14:paraId="5D271366" w14:textId="77777777" w:rsidR="001550D4" w:rsidRPr="00C61721" w:rsidRDefault="001550D4" w:rsidP="00C61721">
      <w:pPr>
        <w:jc w:val="both"/>
        <w:rPr>
          <w:rFonts w:ascii="Times New Roman" w:hAnsi="Times New Roman" w:cs="Times New Roman"/>
          <w:color w:val="000000" w:themeColor="text1"/>
          <w:sz w:val="26"/>
          <w:szCs w:val="26"/>
          <w:lang w:val="fr-FR"/>
        </w:rPr>
      </w:pPr>
    </w:p>
    <w:p w14:paraId="3F200B05" w14:textId="77777777" w:rsidR="001550D4" w:rsidRPr="00C61721" w:rsidRDefault="001550D4" w:rsidP="00C61721">
      <w:pPr>
        <w:jc w:val="both"/>
        <w:rPr>
          <w:rFonts w:ascii="Times New Roman" w:hAnsi="Times New Roman" w:cs="Times New Roman"/>
          <w:color w:val="000000" w:themeColor="text1"/>
          <w:sz w:val="26"/>
          <w:szCs w:val="26"/>
          <w:lang w:val="fr-FR"/>
        </w:rPr>
      </w:pPr>
    </w:p>
    <w:p w14:paraId="4B5385EC" w14:textId="77777777" w:rsidR="00BA09E6" w:rsidRPr="00C61721" w:rsidRDefault="00F5744A" w:rsidP="00C61721">
      <w:pPr>
        <w:jc w:val="both"/>
        <w:rPr>
          <w:rFonts w:ascii="Times New Roman" w:hAnsi="Times New Roman" w:cs="Times New Roman"/>
          <w:color w:val="000000" w:themeColor="text1"/>
          <w:sz w:val="26"/>
          <w:szCs w:val="26"/>
          <w:lang w:val="fr-FR"/>
        </w:rPr>
      </w:pPr>
      <w:r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722752" behindDoc="0" locked="0" layoutInCell="1" allowOverlap="1" wp14:anchorId="6CF0891C" wp14:editId="58C98537">
                <wp:simplePos x="0" y="0"/>
                <wp:positionH relativeFrom="column">
                  <wp:posOffset>-423545</wp:posOffset>
                </wp:positionH>
                <wp:positionV relativeFrom="paragraph">
                  <wp:posOffset>953134</wp:posOffset>
                </wp:positionV>
                <wp:extent cx="7124700" cy="2466975"/>
                <wp:effectExtent l="0" t="0" r="0" b="0"/>
                <wp:wrapNone/>
                <wp:docPr id="1543565269" name="Rectangle : coins arrondis 1"/>
                <wp:cNvGraphicFramePr/>
                <a:graphic xmlns:a="http://schemas.openxmlformats.org/drawingml/2006/main">
                  <a:graphicData uri="http://schemas.microsoft.com/office/word/2010/wordprocessingShape">
                    <wps:wsp>
                      <wps:cNvSpPr/>
                      <wps:spPr>
                        <a:xfrm>
                          <a:off x="0" y="0"/>
                          <a:ext cx="7124700" cy="24669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3BCE6DC" w14:textId="77777777" w:rsidR="00BF59DE" w:rsidRDefault="00BF59DE" w:rsidP="00BF59DE">
                            <w:pPr>
                              <w:autoSpaceDE w:val="0"/>
                              <w:autoSpaceDN w:val="0"/>
                              <w:adjustRightInd w:val="0"/>
                              <w:spacing w:after="0" w:line="240" w:lineRule="auto"/>
                              <w:rPr>
                                <w:rFonts w:ascii="Roboto-Regular" w:hAnsi="Roboto-Regular" w:cs="Roboto-Regular"/>
                                <w:b/>
                                <w:bCs/>
                                <w:color w:val="666666"/>
                                <w:sz w:val="26"/>
                                <w:szCs w:val="26"/>
                                <w:lang w:val="fr-GN"/>
                              </w:rPr>
                            </w:pPr>
                            <w:r w:rsidRPr="00BA09E6">
                              <w:rPr>
                                <w:rFonts w:ascii="Roboto-Regular" w:hAnsi="Roboto-Regular" w:cs="Roboto-Regular"/>
                                <w:b/>
                                <w:bCs/>
                                <w:color w:val="666666"/>
                                <w:sz w:val="26"/>
                                <w:szCs w:val="26"/>
                                <w:lang w:val="fr-GN"/>
                              </w:rPr>
                              <w:t>Un déploiement de Mkdocs avec l’ensemble des éléments construits dans le dockerfile.</w:t>
                            </w:r>
                          </w:p>
                          <w:p w14:paraId="50F14C81" w14:textId="77777777" w:rsidR="00BF59DE" w:rsidRDefault="00BF59DE" w:rsidP="00BF59DE">
                            <w:pPr>
                              <w:autoSpaceDE w:val="0"/>
                              <w:autoSpaceDN w:val="0"/>
                              <w:adjustRightInd w:val="0"/>
                              <w:spacing w:after="0" w:line="240" w:lineRule="auto"/>
                              <w:rPr>
                                <w:rFonts w:ascii="Roboto-Regular" w:hAnsi="Roboto-Regular" w:cs="Roboto-Regular"/>
                                <w:b/>
                                <w:bCs/>
                                <w:color w:val="666666"/>
                                <w:sz w:val="26"/>
                                <w:szCs w:val="26"/>
                                <w:lang w:val="fr-GN"/>
                              </w:rPr>
                            </w:pPr>
                          </w:p>
                          <w:p w14:paraId="5410CEBF" w14:textId="77777777" w:rsidR="00DB0B13" w:rsidRDefault="00DB0B13" w:rsidP="00BF59DE">
                            <w:pPr>
                              <w:autoSpaceDE w:val="0"/>
                              <w:autoSpaceDN w:val="0"/>
                              <w:adjustRightInd w:val="0"/>
                              <w:spacing w:after="0" w:line="240" w:lineRule="auto"/>
                              <w:rPr>
                                <w:rFonts w:ascii="Roboto-Regular" w:hAnsi="Roboto-Regular" w:cs="Roboto-Regular"/>
                                <w:color w:val="666666"/>
                                <w:sz w:val="24"/>
                                <w:szCs w:val="24"/>
                                <w:lang w:val="fr-GN"/>
                              </w:rPr>
                            </w:pPr>
                          </w:p>
                          <w:p w14:paraId="23D86615" w14:textId="77777777" w:rsidR="00F5744A" w:rsidRDefault="00BF59DE" w:rsidP="00BF59DE">
                            <w:pPr>
                              <w:autoSpaceDE w:val="0"/>
                              <w:autoSpaceDN w:val="0"/>
                              <w:adjustRightInd w:val="0"/>
                              <w:spacing w:after="0" w:line="240" w:lineRule="auto"/>
                              <w:rPr>
                                <w:rFonts w:ascii="Roboto-Regular" w:hAnsi="Roboto-Regular" w:cs="Roboto-Regular"/>
                                <w:color w:val="666666"/>
                                <w:sz w:val="24"/>
                                <w:szCs w:val="24"/>
                                <w:lang w:val="fr-GN"/>
                              </w:rPr>
                            </w:pPr>
                            <w:r>
                              <w:rPr>
                                <w:rFonts w:ascii="Roboto-Regular" w:hAnsi="Roboto-Regular" w:cs="Roboto-Regular"/>
                                <w:color w:val="666666"/>
                                <w:sz w:val="24"/>
                                <w:szCs w:val="24"/>
                                <w:lang w:val="fr-GN"/>
                              </w:rPr>
                              <w:t xml:space="preserve">Dans cette première phase nous effectuerons la construction de l’image par commande docker build -t suivi de l’identifiant docker hub, du nom de l’image plus la version voulue. Dans notre dockerfile nous retrouverons la provenance de l’image qui est le python, l’installation de Mkdocs, le changement du répertoire courant de travail, une copie </w:t>
                            </w:r>
                            <w:r w:rsidR="008B2C78">
                              <w:rPr>
                                <w:rFonts w:ascii="Roboto-Regular" w:hAnsi="Roboto-Regular" w:cs="Roboto-Regular"/>
                                <w:color w:val="666666"/>
                                <w:sz w:val="24"/>
                                <w:szCs w:val="24"/>
                                <w:lang w:val="fr-GN"/>
                              </w:rPr>
                              <w:t>du répertoire personnel, la construction de Mkdocs, le rechangement du répertoire de travail par /app/site qui va automatiquement génér</w:t>
                            </w:r>
                            <w:r w:rsidR="00F5744A">
                              <w:rPr>
                                <w:rFonts w:ascii="Roboto-Regular" w:hAnsi="Roboto-Regular" w:cs="Roboto-Regular"/>
                                <w:color w:val="666666"/>
                                <w:sz w:val="24"/>
                                <w:szCs w:val="24"/>
                                <w:lang w:val="fr-GN"/>
                              </w:rPr>
                              <w:t>er</w:t>
                            </w:r>
                            <w:r w:rsidR="008B2C78">
                              <w:rPr>
                                <w:rFonts w:ascii="Roboto-Regular" w:hAnsi="Roboto-Regular" w:cs="Roboto-Regular"/>
                                <w:color w:val="666666"/>
                                <w:sz w:val="24"/>
                                <w:szCs w:val="24"/>
                                <w:lang w:val="fr-GN"/>
                              </w:rPr>
                              <w:t xml:space="preserve"> le sous répertoire site, ensuite exposé le port à l’intérieur du container, en plus un écrasement de la commande, pour terminer </w:t>
                            </w:r>
                            <w:r w:rsidR="00F5744A">
                              <w:rPr>
                                <w:rFonts w:ascii="Roboto-Regular" w:hAnsi="Roboto-Regular" w:cs="Roboto-Regular"/>
                                <w:color w:val="666666"/>
                                <w:sz w:val="24"/>
                                <w:szCs w:val="24"/>
                                <w:lang w:val="fr-GN"/>
                              </w:rPr>
                              <w:t>les différents labels habituels</w:t>
                            </w:r>
                            <w:r w:rsidR="008B2C78">
                              <w:rPr>
                                <w:rFonts w:ascii="Roboto-Regular" w:hAnsi="Roboto-Regular" w:cs="Roboto-Regular"/>
                                <w:color w:val="666666"/>
                                <w:sz w:val="24"/>
                                <w:szCs w:val="24"/>
                                <w:lang w:val="fr-GN"/>
                              </w:rPr>
                              <w:t>.</w:t>
                            </w:r>
                          </w:p>
                          <w:p w14:paraId="3FD0EE4C" w14:textId="77777777" w:rsidR="00BF59DE" w:rsidRPr="00BA09E6" w:rsidRDefault="008B2C78" w:rsidP="00BF59DE">
                            <w:pPr>
                              <w:autoSpaceDE w:val="0"/>
                              <w:autoSpaceDN w:val="0"/>
                              <w:adjustRightInd w:val="0"/>
                              <w:spacing w:after="0" w:line="240" w:lineRule="auto"/>
                              <w:rPr>
                                <w:rFonts w:ascii="Roboto-Regular" w:hAnsi="Roboto-Regular" w:cs="Roboto-Regular"/>
                                <w:color w:val="666666"/>
                                <w:sz w:val="24"/>
                                <w:szCs w:val="24"/>
                                <w:lang w:val="fr-GN"/>
                              </w:rPr>
                            </w:pPr>
                            <w:r>
                              <w:rPr>
                                <w:rFonts w:ascii="Roboto-Regular" w:hAnsi="Roboto-Regular" w:cs="Roboto-Regular"/>
                                <w:color w:val="666666"/>
                                <w:sz w:val="24"/>
                                <w:szCs w:val="24"/>
                                <w:lang w:val="fr-GN"/>
                              </w:rPr>
                              <w:t xml:space="preserve"> </w:t>
                            </w:r>
                          </w:p>
                          <w:p w14:paraId="4D52BC11" w14:textId="77777777" w:rsidR="00BF59DE" w:rsidRPr="00C61721" w:rsidRDefault="00BF59DE" w:rsidP="00BF59DE">
                            <w:pPr>
                              <w:jc w:val="center"/>
                              <w:rPr>
                                <w:lang w:val="fr-FR"/>
                              </w:rPr>
                            </w:pPr>
                          </w:p>
                          <w:p w14:paraId="7A05A593" w14:textId="77777777" w:rsidR="00F5744A" w:rsidRPr="00C61721" w:rsidRDefault="00F5744A" w:rsidP="00BF59DE">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F0891C" id="_x0000_s1068" style="position:absolute;left:0;text-align:left;margin-left:-33.35pt;margin-top:75.05pt;width:561pt;height:19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" filled="f" stroked="f" strokeweight="1pt">
                <v:stroke joinstyle="miter"/>
                <v:textbox>
                  <w:txbxContent>
                    <w:p w14:paraId="13BCE6DC" w14:textId="77777777" w:rsidR="00BF59DE" w:rsidRDefault="00BF59DE" w:rsidP="00BF59DE">
                      <w:pPr>
                        <w:autoSpaceDE w:val="0"/>
                        <w:autoSpaceDN w:val="0"/>
                        <w:adjustRightInd w:val="0"/>
                        <w:spacing w:after="0" w:line="240" w:lineRule="auto"/>
                        <w:rPr>
                          <w:rFonts w:ascii="Roboto-Regular" w:hAnsi="Roboto-Regular" w:cs="Roboto-Regular"/>
                          <w:b/>
                          <w:bCs/>
                          <w:color w:val="666666"/>
                          <w:sz w:val="26"/>
                          <w:szCs w:val="26"/>
                          <w:lang w:val="fr-GN"/>
                        </w:rPr>
                      </w:pPr>
                      <w:r w:rsidRPr="00BA09E6">
                        <w:rPr>
                          <w:rFonts w:ascii="Roboto-Regular" w:hAnsi="Roboto-Regular" w:cs="Roboto-Regular"/>
                          <w:b/>
                          <w:bCs/>
                          <w:color w:val="666666"/>
                          <w:sz w:val="26"/>
                          <w:szCs w:val="26"/>
                          <w:lang w:val="fr-GN"/>
                        </w:rPr>
                        <w:t>Un déploiement de Mkdocs avec l’ensemble des éléments construits dans le dockerfile.</w:t>
                      </w:r>
                    </w:p>
                    <w:p w14:paraId="50F14C81" w14:textId="77777777" w:rsidR="00BF59DE" w:rsidRDefault="00BF59DE" w:rsidP="00BF59DE">
                      <w:pPr>
                        <w:autoSpaceDE w:val="0"/>
                        <w:autoSpaceDN w:val="0"/>
                        <w:adjustRightInd w:val="0"/>
                        <w:spacing w:after="0" w:line="240" w:lineRule="auto"/>
                        <w:rPr>
                          <w:rFonts w:ascii="Roboto-Regular" w:hAnsi="Roboto-Regular" w:cs="Roboto-Regular"/>
                          <w:b/>
                          <w:bCs/>
                          <w:color w:val="666666"/>
                          <w:sz w:val="26"/>
                          <w:szCs w:val="26"/>
                          <w:lang w:val="fr-GN"/>
                        </w:rPr>
                      </w:pPr>
                    </w:p>
                    <w:p w14:paraId="5410CEBF" w14:textId="77777777" w:rsidR="00DB0B13" w:rsidRDefault="00DB0B13" w:rsidP="00BF59DE">
                      <w:pPr>
                        <w:autoSpaceDE w:val="0"/>
                        <w:autoSpaceDN w:val="0"/>
                        <w:adjustRightInd w:val="0"/>
                        <w:spacing w:after="0" w:line="240" w:lineRule="auto"/>
                        <w:rPr>
                          <w:rFonts w:ascii="Roboto-Regular" w:hAnsi="Roboto-Regular" w:cs="Roboto-Regular"/>
                          <w:color w:val="666666"/>
                          <w:sz w:val="24"/>
                          <w:szCs w:val="24"/>
                          <w:lang w:val="fr-GN"/>
                        </w:rPr>
                      </w:pPr>
                    </w:p>
                    <w:p w14:paraId="23D86615" w14:textId="77777777" w:rsidR="00F5744A" w:rsidRDefault="00BF59DE" w:rsidP="00BF59DE">
                      <w:pPr>
                        <w:autoSpaceDE w:val="0"/>
                        <w:autoSpaceDN w:val="0"/>
                        <w:adjustRightInd w:val="0"/>
                        <w:spacing w:after="0" w:line="240" w:lineRule="auto"/>
                        <w:rPr>
                          <w:rFonts w:ascii="Roboto-Regular" w:hAnsi="Roboto-Regular" w:cs="Roboto-Regular"/>
                          <w:color w:val="666666"/>
                          <w:sz w:val="24"/>
                          <w:szCs w:val="24"/>
                          <w:lang w:val="fr-GN"/>
                        </w:rPr>
                      </w:pPr>
                      <w:r>
                        <w:rPr>
                          <w:rFonts w:ascii="Roboto-Regular" w:hAnsi="Roboto-Regular" w:cs="Roboto-Regular"/>
                          <w:color w:val="666666"/>
                          <w:sz w:val="24"/>
                          <w:szCs w:val="24"/>
                          <w:lang w:val="fr-GN"/>
                        </w:rPr>
                        <w:t xml:space="preserve">Dans cette première phase nous effectuerons la construction de l’image par commande docker build -t suivi de l’identifiant docker hub, du nom de l’image plus la version voulue. Dans notre dockerfile nous retrouverons la provenance de l’image qui est le python, l’installation de Mkdocs, le changement du répertoire courant de travail, une copie </w:t>
                      </w:r>
                      <w:r w:rsidR="008B2C78">
                        <w:rPr>
                          <w:rFonts w:ascii="Roboto-Regular" w:hAnsi="Roboto-Regular" w:cs="Roboto-Regular"/>
                          <w:color w:val="666666"/>
                          <w:sz w:val="24"/>
                          <w:szCs w:val="24"/>
                          <w:lang w:val="fr-GN"/>
                        </w:rPr>
                        <w:t>du répertoire personnel, la construction de Mkdocs, le rechangement du répertoire de travail par /app/site qui va automatiquement génér</w:t>
                      </w:r>
                      <w:r w:rsidR="00F5744A">
                        <w:rPr>
                          <w:rFonts w:ascii="Roboto-Regular" w:hAnsi="Roboto-Regular" w:cs="Roboto-Regular"/>
                          <w:color w:val="666666"/>
                          <w:sz w:val="24"/>
                          <w:szCs w:val="24"/>
                          <w:lang w:val="fr-GN"/>
                        </w:rPr>
                        <w:t>er</w:t>
                      </w:r>
                      <w:r w:rsidR="008B2C78">
                        <w:rPr>
                          <w:rFonts w:ascii="Roboto-Regular" w:hAnsi="Roboto-Regular" w:cs="Roboto-Regular"/>
                          <w:color w:val="666666"/>
                          <w:sz w:val="24"/>
                          <w:szCs w:val="24"/>
                          <w:lang w:val="fr-GN"/>
                        </w:rPr>
                        <w:t xml:space="preserve"> le sous répertoire site, ensuite exposé le port à l’intérieur du container, en plus un écrasement de la commande, pour terminer </w:t>
                      </w:r>
                      <w:r w:rsidR="00F5744A">
                        <w:rPr>
                          <w:rFonts w:ascii="Roboto-Regular" w:hAnsi="Roboto-Regular" w:cs="Roboto-Regular"/>
                          <w:color w:val="666666"/>
                          <w:sz w:val="24"/>
                          <w:szCs w:val="24"/>
                          <w:lang w:val="fr-GN"/>
                        </w:rPr>
                        <w:t>les différents labels habituels</w:t>
                      </w:r>
                      <w:r w:rsidR="008B2C78">
                        <w:rPr>
                          <w:rFonts w:ascii="Roboto-Regular" w:hAnsi="Roboto-Regular" w:cs="Roboto-Regular"/>
                          <w:color w:val="666666"/>
                          <w:sz w:val="24"/>
                          <w:szCs w:val="24"/>
                          <w:lang w:val="fr-GN"/>
                        </w:rPr>
                        <w:t>.</w:t>
                      </w:r>
                    </w:p>
                    <w:p w14:paraId="3FD0EE4C" w14:textId="77777777" w:rsidR="00BF59DE" w:rsidRPr="00BA09E6" w:rsidRDefault="008B2C78" w:rsidP="00BF59DE">
                      <w:pPr>
                        <w:autoSpaceDE w:val="0"/>
                        <w:autoSpaceDN w:val="0"/>
                        <w:adjustRightInd w:val="0"/>
                        <w:spacing w:after="0" w:line="240" w:lineRule="auto"/>
                        <w:rPr>
                          <w:rFonts w:ascii="Roboto-Regular" w:hAnsi="Roboto-Regular" w:cs="Roboto-Regular"/>
                          <w:color w:val="666666"/>
                          <w:sz w:val="24"/>
                          <w:szCs w:val="24"/>
                          <w:lang w:val="fr-GN"/>
                        </w:rPr>
                      </w:pPr>
                      <w:r>
                        <w:rPr>
                          <w:rFonts w:ascii="Roboto-Regular" w:hAnsi="Roboto-Regular" w:cs="Roboto-Regular"/>
                          <w:color w:val="666666"/>
                          <w:sz w:val="24"/>
                          <w:szCs w:val="24"/>
                          <w:lang w:val="fr-GN"/>
                        </w:rPr>
                        <w:t xml:space="preserve"> </w:t>
                      </w:r>
                    </w:p>
                    <w:p w14:paraId="4D52BC11" w14:textId="77777777" w:rsidR="00BF59DE" w:rsidRPr="00C61721" w:rsidRDefault="00BF59DE" w:rsidP="00BF59DE">
                      <w:pPr>
                        <w:jc w:val="center"/>
                        <w:rPr>
                          <w:lang w:val="fr-FR"/>
                        </w:rPr>
                      </w:pPr>
                    </w:p>
                    <w:p w14:paraId="7A05A593" w14:textId="77777777" w:rsidR="00F5744A" w:rsidRPr="00C61721" w:rsidRDefault="00F5744A" w:rsidP="00BF59DE">
                      <w:pPr>
                        <w:jc w:val="center"/>
                        <w:rPr>
                          <w:lang w:val="fr-FR"/>
                        </w:rPr>
                      </w:pPr>
                    </w:p>
                  </w:txbxContent>
                </v:textbox>
              </v:roundrect>
            </w:pict>
          </mc:Fallback>
        </mc:AlternateContent>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r w:rsidRPr="00C61721">
        <w:rPr>
          <w:rFonts w:ascii="Times New Roman" w:hAnsi="Times New Roman" w:cs="Times New Roman"/>
          <w:color w:val="000000" w:themeColor="text1"/>
          <w:sz w:val="26"/>
          <w:szCs w:val="26"/>
          <w:lang w:val="fr-FR"/>
        </w:rPr>
        <w:tab/>
      </w:r>
    </w:p>
    <w:p w14:paraId="5E459708" w14:textId="77777777" w:rsidR="00BA09E6" w:rsidRPr="00C61721" w:rsidRDefault="00BA09E6" w:rsidP="00C61721">
      <w:pPr>
        <w:jc w:val="both"/>
        <w:rPr>
          <w:rFonts w:ascii="Times New Roman" w:hAnsi="Times New Roman" w:cs="Times New Roman"/>
          <w:color w:val="000000" w:themeColor="text1"/>
          <w:sz w:val="26"/>
          <w:szCs w:val="26"/>
          <w:lang w:val="fr-FR"/>
        </w:rPr>
      </w:pPr>
    </w:p>
    <w:p w14:paraId="2EC0081E" w14:textId="77777777" w:rsidR="00F5744A" w:rsidRPr="00C61721" w:rsidRDefault="00F5744A"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color w:val="000000" w:themeColor="text1"/>
          <w:sz w:val="32"/>
          <w:szCs w:val="32"/>
          <w:lang w:val="fr-FR"/>
        </w:rPr>
        <w:t xml:space="preserve">                                                                                                                                      </w:t>
      </w:r>
    </w:p>
    <w:p w14:paraId="18042431" w14:textId="77777777" w:rsidR="00F5744A" w:rsidRPr="00C61721" w:rsidRDefault="00F5744A" w:rsidP="00C61721">
      <w:pPr>
        <w:jc w:val="both"/>
        <w:rPr>
          <w:rFonts w:ascii="Times New Roman" w:hAnsi="Times New Roman" w:cs="Times New Roman"/>
          <w:b/>
          <w:bCs/>
          <w:color w:val="000000" w:themeColor="text1"/>
          <w:sz w:val="32"/>
          <w:szCs w:val="32"/>
          <w:lang w:val="fr-FR"/>
        </w:rPr>
      </w:pPr>
    </w:p>
    <w:p w14:paraId="71ED359A" w14:textId="77777777" w:rsidR="00F5744A" w:rsidRPr="00C61721" w:rsidRDefault="00F5744A" w:rsidP="00C61721">
      <w:pPr>
        <w:jc w:val="both"/>
        <w:rPr>
          <w:rFonts w:ascii="Times New Roman" w:hAnsi="Times New Roman" w:cs="Times New Roman"/>
          <w:b/>
          <w:bCs/>
          <w:color w:val="000000" w:themeColor="text1"/>
          <w:sz w:val="32"/>
          <w:szCs w:val="32"/>
          <w:lang w:val="fr-FR"/>
        </w:rPr>
      </w:pPr>
    </w:p>
    <w:p w14:paraId="342E51ED" w14:textId="77777777" w:rsidR="00F5744A" w:rsidRPr="00C61721" w:rsidRDefault="00F5744A" w:rsidP="00C61721">
      <w:pPr>
        <w:jc w:val="both"/>
        <w:rPr>
          <w:rFonts w:ascii="Times New Roman" w:hAnsi="Times New Roman" w:cs="Times New Roman"/>
          <w:b/>
          <w:bCs/>
          <w:color w:val="000000" w:themeColor="text1"/>
          <w:sz w:val="32"/>
          <w:szCs w:val="32"/>
          <w:lang w:val="fr-FR"/>
        </w:rPr>
      </w:pPr>
    </w:p>
    <w:p w14:paraId="7009CA09" w14:textId="77777777" w:rsidR="00F5744A" w:rsidRPr="00C61721" w:rsidRDefault="00F5744A" w:rsidP="00C61721">
      <w:pPr>
        <w:jc w:val="both"/>
        <w:rPr>
          <w:rFonts w:ascii="Times New Roman" w:hAnsi="Times New Roman" w:cs="Times New Roman"/>
          <w:b/>
          <w:bCs/>
          <w:color w:val="000000" w:themeColor="text1"/>
          <w:sz w:val="32"/>
          <w:szCs w:val="32"/>
          <w:lang w:val="fr-FR"/>
        </w:rPr>
      </w:pPr>
    </w:p>
    <w:p w14:paraId="4298AC69" w14:textId="77777777" w:rsidR="00F5744A" w:rsidRPr="00C61721" w:rsidRDefault="00F5744A" w:rsidP="00C61721">
      <w:pPr>
        <w:jc w:val="both"/>
        <w:rPr>
          <w:rFonts w:ascii="Times New Roman" w:hAnsi="Times New Roman" w:cs="Times New Roman"/>
          <w:b/>
          <w:bCs/>
          <w:color w:val="000000" w:themeColor="text1"/>
          <w:sz w:val="32"/>
          <w:szCs w:val="32"/>
          <w:lang w:val="fr-FR"/>
        </w:rPr>
      </w:pPr>
    </w:p>
    <w:p w14:paraId="761B1CC5" w14:textId="77777777" w:rsidR="00F5744A" w:rsidRPr="00C61721" w:rsidRDefault="00F5744A" w:rsidP="00C61721">
      <w:pPr>
        <w:jc w:val="both"/>
        <w:rPr>
          <w:rFonts w:ascii="Times New Roman" w:hAnsi="Times New Roman" w:cs="Times New Roman"/>
          <w:b/>
          <w:bCs/>
          <w:color w:val="000000" w:themeColor="text1"/>
          <w:sz w:val="32"/>
          <w:szCs w:val="32"/>
          <w:lang w:val="fr-FR"/>
        </w:rPr>
      </w:pPr>
    </w:p>
    <w:p w14:paraId="092BAF99" w14:textId="77777777" w:rsidR="009D2EC1" w:rsidRPr="00C61721" w:rsidRDefault="001219D5"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w:lastRenderedPageBreak/>
        <mc:AlternateContent>
          <mc:Choice Requires="wps">
            <w:drawing>
              <wp:anchor distT="0" distB="0" distL="114300" distR="114300" simplePos="0" relativeHeight="251725824" behindDoc="0" locked="0" layoutInCell="1" allowOverlap="1" wp14:anchorId="62C8F846" wp14:editId="206688D7">
                <wp:simplePos x="0" y="0"/>
                <wp:positionH relativeFrom="column">
                  <wp:posOffset>-718820</wp:posOffset>
                </wp:positionH>
                <wp:positionV relativeFrom="paragraph">
                  <wp:posOffset>4996180</wp:posOffset>
                </wp:positionV>
                <wp:extent cx="3714750" cy="1466850"/>
                <wp:effectExtent l="0" t="0" r="0" b="0"/>
                <wp:wrapNone/>
                <wp:docPr id="645986041" name="Rectangle : coins arrondis 5"/>
                <wp:cNvGraphicFramePr/>
                <a:graphic xmlns:a="http://schemas.openxmlformats.org/drawingml/2006/main">
                  <a:graphicData uri="http://schemas.microsoft.com/office/word/2010/wordprocessingShape">
                    <wps:wsp>
                      <wps:cNvSpPr/>
                      <wps:spPr>
                        <a:xfrm>
                          <a:off x="0" y="0"/>
                          <a:ext cx="3714750" cy="14668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0D9C2A" w14:textId="77777777" w:rsidR="00F071B8" w:rsidRDefault="00F071B8" w:rsidP="00F071B8">
                            <w:pPr>
                              <w:jc w:val="center"/>
                            </w:pPr>
                            <w:r>
                              <w:rPr>
                                <w:noProof/>
                                <w:lang w:val="fr-FR" w:eastAsia="fr-FR"/>
                              </w:rPr>
                              <w:drawing>
                                <wp:inline distT="0" distB="0" distL="0" distR="0" wp14:anchorId="1C7BD114" wp14:editId="41786F3A">
                                  <wp:extent cx="3838575" cy="1200150"/>
                                  <wp:effectExtent l="0" t="0" r="9525" b="0"/>
                                  <wp:docPr id="42123218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38575" cy="1200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C8F846" id="_x0000_s1069" style="position:absolute;left:0;text-align:left;margin-left:-56.6pt;margin-top:393.4pt;width:292.5pt;height:11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" filled="f" stroked="f" strokeweight="1pt">
                <v:stroke joinstyle="miter"/>
                <v:textbox>
                  <w:txbxContent>
                    <w:p w14:paraId="3C0D9C2A" w14:textId="77777777" w:rsidR="00F071B8" w:rsidRDefault="00F071B8" w:rsidP="00F071B8">
                      <w:pPr>
                        <w:jc w:val="center"/>
                      </w:pPr>
                      <w:r>
                        <w:rPr>
                          <w:noProof/>
                          <w:lang w:val="fr-FR" w:eastAsia="fr-FR"/>
                        </w:rPr>
                        <w:drawing>
                          <wp:inline distT="0" distB="0" distL="0" distR="0" wp14:anchorId="1C7BD114" wp14:editId="41786F3A">
                            <wp:extent cx="3838575" cy="1200150"/>
                            <wp:effectExtent l="0" t="0" r="9525" b="0"/>
                            <wp:docPr id="42123218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38575" cy="1200150"/>
                                    </a:xfrm>
                                    <a:prstGeom prst="rect">
                                      <a:avLst/>
                                    </a:prstGeom>
                                    <a:noFill/>
                                    <a:ln>
                                      <a:noFill/>
                                    </a:ln>
                                  </pic:spPr>
                                </pic:pic>
                              </a:graphicData>
                            </a:graphic>
                          </wp:inline>
                        </w:drawing>
                      </w:r>
                    </w:p>
                  </w:txbxContent>
                </v:textbox>
              </v:roundrect>
            </w:pict>
          </mc:Fallback>
        </mc:AlternateContent>
      </w: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26848" behindDoc="0" locked="0" layoutInCell="1" allowOverlap="1" wp14:anchorId="52E96E12" wp14:editId="750C4035">
                <wp:simplePos x="0" y="0"/>
                <wp:positionH relativeFrom="column">
                  <wp:posOffset>3110230</wp:posOffset>
                </wp:positionH>
                <wp:positionV relativeFrom="paragraph">
                  <wp:posOffset>4786630</wp:posOffset>
                </wp:positionV>
                <wp:extent cx="3543300" cy="4124325"/>
                <wp:effectExtent l="0" t="0" r="0" b="0"/>
                <wp:wrapNone/>
                <wp:docPr id="1173292755" name="Rectangle : coins arrondis 7"/>
                <wp:cNvGraphicFramePr/>
                <a:graphic xmlns:a="http://schemas.openxmlformats.org/drawingml/2006/main">
                  <a:graphicData uri="http://schemas.microsoft.com/office/word/2010/wordprocessingShape">
                    <wps:wsp>
                      <wps:cNvSpPr/>
                      <wps:spPr>
                        <a:xfrm>
                          <a:off x="0" y="0"/>
                          <a:ext cx="3543300" cy="41243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CE98B5" w14:textId="77777777" w:rsidR="001219D5" w:rsidRDefault="001219D5" w:rsidP="001219D5">
                            <w:pPr>
                              <w:jc w:val="center"/>
                            </w:pPr>
                            <w:r>
                              <w:rPr>
                                <w:noProof/>
                                <w:lang w:val="fr-FR" w:eastAsia="fr-FR"/>
                              </w:rPr>
                              <w:drawing>
                                <wp:inline distT="0" distB="0" distL="0" distR="0" wp14:anchorId="5510B060" wp14:editId="05E41730">
                                  <wp:extent cx="3200400" cy="3581400"/>
                                  <wp:effectExtent l="0" t="0" r="0" b="0"/>
                                  <wp:docPr id="111679905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00400" cy="3581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E96E12" id="Rectangle : coins arrondis 7" o:spid="_x0000_s1070" style="position:absolute;left:0;text-align:left;margin-left:244.9pt;margin-top:376.9pt;width:279pt;height:324.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" filled="f" stroked="f" strokeweight="1pt">
                <v:stroke joinstyle="miter"/>
                <v:textbox>
                  <w:txbxContent>
                    <w:p w14:paraId="5FCE98B5" w14:textId="77777777" w:rsidR="001219D5" w:rsidRDefault="001219D5" w:rsidP="001219D5">
                      <w:pPr>
                        <w:jc w:val="center"/>
                      </w:pPr>
                      <w:r>
                        <w:rPr>
                          <w:noProof/>
                          <w:lang w:val="fr-FR" w:eastAsia="fr-FR"/>
                        </w:rPr>
                        <w:drawing>
                          <wp:inline distT="0" distB="0" distL="0" distR="0" wp14:anchorId="5510B060" wp14:editId="05E41730">
                            <wp:extent cx="3200400" cy="3581400"/>
                            <wp:effectExtent l="0" t="0" r="0" b="0"/>
                            <wp:docPr id="111679905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00400" cy="3581400"/>
                                    </a:xfrm>
                                    <a:prstGeom prst="rect">
                                      <a:avLst/>
                                    </a:prstGeom>
                                    <a:noFill/>
                                    <a:ln>
                                      <a:noFill/>
                                    </a:ln>
                                  </pic:spPr>
                                </pic:pic>
                              </a:graphicData>
                            </a:graphic>
                          </wp:inline>
                        </w:drawing>
                      </w:r>
                    </w:p>
                  </w:txbxContent>
                </v:textbox>
              </v:roundrect>
            </w:pict>
          </mc:Fallback>
        </mc:AlternateContent>
      </w:r>
      <w:r w:rsidR="00F5744A"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23776" behindDoc="0" locked="0" layoutInCell="1" allowOverlap="1" wp14:anchorId="60307DCE" wp14:editId="4CF82FCD">
                <wp:simplePos x="0" y="0"/>
                <wp:positionH relativeFrom="column">
                  <wp:posOffset>-156845</wp:posOffset>
                </wp:positionH>
                <wp:positionV relativeFrom="paragraph">
                  <wp:posOffset>-52070</wp:posOffset>
                </wp:positionV>
                <wp:extent cx="6438900" cy="4000500"/>
                <wp:effectExtent l="0" t="0" r="0" b="0"/>
                <wp:wrapNone/>
                <wp:docPr id="1608914012" name="Rectangle : coins arrondis 2"/>
                <wp:cNvGraphicFramePr/>
                <a:graphic xmlns:a="http://schemas.openxmlformats.org/drawingml/2006/main">
                  <a:graphicData uri="http://schemas.microsoft.com/office/word/2010/wordprocessingShape">
                    <wps:wsp>
                      <wps:cNvSpPr/>
                      <wps:spPr>
                        <a:xfrm>
                          <a:off x="0" y="0"/>
                          <a:ext cx="6438900" cy="4000500"/>
                        </a:xfrm>
                        <a:prstGeom prst="round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3A6F0DF" w14:textId="77777777" w:rsidR="00AA1D69" w:rsidRDefault="00AA1D69" w:rsidP="00AA1D69">
                            <w:pPr>
                              <w:pStyle w:val="NormalWeb"/>
                              <w:jc w:val="center"/>
                            </w:pPr>
                            <w:r>
                              <w:rPr>
                                <w:noProof/>
                                <w:lang w:val="fr-FR" w:eastAsia="fr-FR"/>
                              </w:rPr>
                              <w:drawing>
                                <wp:inline distT="0" distB="0" distL="0" distR="0" wp14:anchorId="7C4B30FB" wp14:editId="17F775E3">
                                  <wp:extent cx="4429125" cy="3524250"/>
                                  <wp:effectExtent l="0" t="0" r="9525" b="0"/>
                                  <wp:docPr id="51166485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9693" t="11798" r="9219" b="11236"/>
                                          <a:stretch/>
                                        </pic:blipFill>
                                        <pic:spPr bwMode="auto">
                                          <a:xfrm>
                                            <a:off x="0" y="0"/>
                                            <a:ext cx="4429125" cy="3524250"/>
                                          </a:xfrm>
                                          <a:prstGeom prst="rect">
                                            <a:avLst/>
                                          </a:prstGeom>
                                          <a:noFill/>
                                          <a:ln>
                                            <a:noFill/>
                                          </a:ln>
                                          <a:extLst>
                                            <a:ext uri="{53640926-AAD7-44D8-BBD7-CCE9431645EC}">
                                              <a14:shadowObscured xmlns:a14="http://schemas.microsoft.com/office/drawing/2010/main"/>
                                            </a:ext>
                                          </a:extLst>
                                        </pic:spPr>
                                      </pic:pic>
                                    </a:graphicData>
                                  </a:graphic>
                                </wp:inline>
                              </w:drawing>
                            </w:r>
                          </w:p>
                          <w:p w14:paraId="06734C65" w14:textId="77777777" w:rsidR="00AA1D69" w:rsidRDefault="00AA1D69" w:rsidP="00AA1D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307DCE" id="_x0000_s1071" style="position:absolute;left:0;text-align:left;margin-left:-12.35pt;margin-top:-4.1pt;width:507pt;height:3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" fillcolor="white [3212]" stroked="f" strokeweight="1pt">
                <v:stroke joinstyle="miter"/>
                <v:textbox>
                  <w:txbxContent>
                    <w:p w14:paraId="13A6F0DF" w14:textId="77777777" w:rsidR="00AA1D69" w:rsidRDefault="00AA1D69" w:rsidP="00AA1D69">
                      <w:pPr>
                        <w:pStyle w:val="NormalWeb"/>
                        <w:jc w:val="center"/>
                      </w:pPr>
                      <w:r>
                        <w:rPr>
                          <w:noProof/>
                          <w:lang w:val="fr-FR" w:eastAsia="fr-FR"/>
                        </w:rPr>
                        <w:drawing>
                          <wp:inline distT="0" distB="0" distL="0" distR="0" wp14:anchorId="7C4B30FB" wp14:editId="17F775E3">
                            <wp:extent cx="4429125" cy="3524250"/>
                            <wp:effectExtent l="0" t="0" r="9525" b="0"/>
                            <wp:docPr id="51166485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9693" t="11798" r="9219" b="11236"/>
                                    <a:stretch/>
                                  </pic:blipFill>
                                  <pic:spPr bwMode="auto">
                                    <a:xfrm>
                                      <a:off x="0" y="0"/>
                                      <a:ext cx="4429125" cy="3524250"/>
                                    </a:xfrm>
                                    <a:prstGeom prst="rect">
                                      <a:avLst/>
                                    </a:prstGeom>
                                    <a:noFill/>
                                    <a:ln>
                                      <a:noFill/>
                                    </a:ln>
                                    <a:extLst>
                                      <a:ext uri="{53640926-AAD7-44D8-BBD7-CCE9431645EC}">
                                        <a14:shadowObscured xmlns:a14="http://schemas.microsoft.com/office/drawing/2010/main"/>
                                      </a:ext>
                                    </a:extLst>
                                  </pic:spPr>
                                </pic:pic>
                              </a:graphicData>
                            </a:graphic>
                          </wp:inline>
                        </w:drawing>
                      </w:r>
                    </w:p>
                    <w:p w14:paraId="06734C65" w14:textId="77777777" w:rsidR="00AA1D69" w:rsidRDefault="00AA1D69" w:rsidP="00AA1D69">
                      <w:pPr>
                        <w:jc w:val="center"/>
                      </w:pPr>
                    </w:p>
                  </w:txbxContent>
                </v:textbox>
              </v:roundrect>
            </w:pict>
          </mc:Fallback>
        </mc:AlternateContent>
      </w:r>
      <w:r w:rsidR="00F5744A" w:rsidRPr="00C61721">
        <w:rPr>
          <w:rFonts w:ascii="Times New Roman" w:hAnsi="Times New Roman" w:cs="Times New Roman"/>
          <w:b/>
          <w:bCs/>
          <w:color w:val="000000" w:themeColor="text1"/>
          <w:sz w:val="32"/>
          <w:szCs w:val="32"/>
          <w:lang w:val="fr-FR"/>
        </w:rPr>
        <w:t xml:space="preserve">       </w:t>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r w:rsidR="009D2EC1" w:rsidRPr="00C61721">
        <w:rPr>
          <w:rFonts w:ascii="Times New Roman" w:hAnsi="Times New Roman" w:cs="Times New Roman"/>
          <w:b/>
          <w:bCs/>
          <w:color w:val="000000" w:themeColor="text1"/>
          <w:sz w:val="32"/>
          <w:szCs w:val="32"/>
          <w:lang w:val="fr-FR"/>
        </w:rPr>
        <w:tab/>
      </w:r>
    </w:p>
    <w:p w14:paraId="6BFC4823" w14:textId="77777777" w:rsidR="009D2EC1" w:rsidRPr="00C61721" w:rsidRDefault="009D2EC1" w:rsidP="00C61721">
      <w:pPr>
        <w:jc w:val="both"/>
        <w:rPr>
          <w:rFonts w:ascii="Times New Roman" w:hAnsi="Times New Roman" w:cs="Times New Roman"/>
          <w:b/>
          <w:bCs/>
          <w:color w:val="000000" w:themeColor="text1"/>
          <w:sz w:val="32"/>
          <w:szCs w:val="32"/>
          <w:lang w:val="fr-FR"/>
        </w:rPr>
      </w:pPr>
    </w:p>
    <w:p w14:paraId="48685276" w14:textId="77777777" w:rsidR="009D2EC1" w:rsidRPr="00C61721" w:rsidRDefault="009D2EC1" w:rsidP="00C61721">
      <w:pPr>
        <w:jc w:val="both"/>
        <w:rPr>
          <w:rFonts w:ascii="Times New Roman" w:hAnsi="Times New Roman" w:cs="Times New Roman"/>
          <w:b/>
          <w:bCs/>
          <w:color w:val="000000" w:themeColor="text1"/>
          <w:sz w:val="32"/>
          <w:szCs w:val="32"/>
          <w:lang w:val="fr-FR"/>
        </w:rPr>
      </w:pPr>
    </w:p>
    <w:p w14:paraId="65305A7F" w14:textId="77777777" w:rsidR="009D2EC1" w:rsidRPr="00C61721" w:rsidRDefault="00DB0B13"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24800" behindDoc="0" locked="0" layoutInCell="1" allowOverlap="1" wp14:anchorId="3F573CCD" wp14:editId="3DBDAE09">
                <wp:simplePos x="0" y="0"/>
                <wp:positionH relativeFrom="column">
                  <wp:posOffset>-233045</wp:posOffset>
                </wp:positionH>
                <wp:positionV relativeFrom="paragraph">
                  <wp:posOffset>275590</wp:posOffset>
                </wp:positionV>
                <wp:extent cx="6657975" cy="781050"/>
                <wp:effectExtent l="0" t="0" r="0" b="0"/>
                <wp:wrapNone/>
                <wp:docPr id="1360784395" name="Rectangle : coins arrondis 4"/>
                <wp:cNvGraphicFramePr/>
                <a:graphic xmlns:a="http://schemas.openxmlformats.org/drawingml/2006/main">
                  <a:graphicData uri="http://schemas.microsoft.com/office/word/2010/wordprocessingShape">
                    <wps:wsp>
                      <wps:cNvSpPr/>
                      <wps:spPr>
                        <a:xfrm>
                          <a:off x="0" y="0"/>
                          <a:ext cx="6657975" cy="7810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7DEE114" w14:textId="77777777" w:rsidR="00AA1D69" w:rsidRPr="00DB0B13" w:rsidRDefault="00A14539" w:rsidP="00A14539">
                            <w:pPr>
                              <w:rPr>
                                <w:rFonts w:ascii="Roboto-Regular" w:hAnsi="Roboto-Regular" w:cs="Roboto-Regular"/>
                                <w:color w:val="666666"/>
                                <w:sz w:val="24"/>
                                <w:szCs w:val="24"/>
                                <w:lang w:val="fr-GN"/>
                              </w:rPr>
                            </w:pPr>
                            <w:proofErr w:type="gramStart"/>
                            <w:r w:rsidRPr="00DB0B13">
                              <w:rPr>
                                <w:rFonts w:ascii="Roboto-Regular" w:hAnsi="Roboto-Regular" w:cs="Roboto-Regular"/>
                                <w:color w:val="666666"/>
                                <w:sz w:val="24"/>
                                <w:szCs w:val="24"/>
                                <w:lang w:val="fr-GN"/>
                              </w:rPr>
                              <w:t>la</w:t>
                            </w:r>
                            <w:proofErr w:type="gramEnd"/>
                            <w:r w:rsidRPr="00DB0B13">
                              <w:rPr>
                                <w:rFonts w:ascii="Roboto-Regular" w:hAnsi="Roboto-Regular" w:cs="Roboto-Regular"/>
                                <w:color w:val="666666"/>
                                <w:sz w:val="24"/>
                                <w:szCs w:val="24"/>
                                <w:lang w:val="fr-GN"/>
                              </w:rPr>
                              <w:t xml:space="preserve"> cr</w:t>
                            </w:r>
                            <w:r w:rsidR="00F643FE" w:rsidRPr="00DB0B13">
                              <w:rPr>
                                <w:rFonts w:ascii="Roboto-Regular" w:hAnsi="Roboto-Regular" w:cs="Roboto-Regular"/>
                                <w:color w:val="666666"/>
                                <w:sz w:val="24"/>
                                <w:szCs w:val="24"/>
                                <w:lang w:val="fr-GN"/>
                              </w:rPr>
                              <w:t>é</w:t>
                            </w:r>
                            <w:r w:rsidRPr="00DB0B13">
                              <w:rPr>
                                <w:rFonts w:ascii="Roboto-Regular" w:hAnsi="Roboto-Regular" w:cs="Roboto-Regular"/>
                                <w:color w:val="666666"/>
                                <w:sz w:val="24"/>
                                <w:szCs w:val="24"/>
                                <w:lang w:val="fr-GN"/>
                              </w:rPr>
                              <w:t>ation du fichier mkdocs.yml</w:t>
                            </w:r>
                            <w:r w:rsidR="00F643FE" w:rsidRPr="00DB0B13">
                              <w:rPr>
                                <w:rFonts w:ascii="Roboto-Regular" w:hAnsi="Roboto-Regular" w:cs="Roboto-Regular"/>
                                <w:color w:val="666666"/>
                                <w:sz w:val="24"/>
                                <w:szCs w:val="24"/>
                                <w:lang w:val="fr-GN"/>
                              </w:rPr>
                              <w:t xml:space="preserve"> qui abritera le nom du site, ensuite un dossier docs qui a son tour regorgera un fichier aussi index.md dans lequel nous retrouverons </w:t>
                            </w:r>
                            <w:r w:rsidR="00F071B8" w:rsidRPr="00DB0B13">
                              <w:rPr>
                                <w:rFonts w:ascii="Roboto-Regular" w:hAnsi="Roboto-Regular" w:cs="Roboto-Regular"/>
                                <w:color w:val="666666"/>
                                <w:sz w:val="24"/>
                                <w:szCs w:val="24"/>
                                <w:lang w:val="fr-GN"/>
                              </w:rPr>
                              <w:t xml:space="preserve">le contenu du site.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573CCD" id="_x0000_s1072" style="position:absolute;left:0;text-align:left;margin-left:-18.35pt;margin-top:21.7pt;width:524.25pt;height:6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" filled="f" stroked="f" strokeweight="1pt">
                <v:stroke joinstyle="miter"/>
                <v:textbox>
                  <w:txbxContent>
                    <w:p w14:paraId="77DEE114" w14:textId="77777777" w:rsidR="00AA1D69" w:rsidRPr="00DB0B13" w:rsidRDefault="00A14539" w:rsidP="00A14539">
                      <w:pPr>
                        <w:rPr>
                          <w:rFonts w:ascii="Roboto-Regular" w:hAnsi="Roboto-Regular" w:cs="Roboto-Regular"/>
                          <w:color w:val="666666"/>
                          <w:sz w:val="24"/>
                          <w:szCs w:val="24"/>
                          <w:lang w:val="fr-GN"/>
                        </w:rPr>
                      </w:pPr>
                      <w:proofErr w:type="gramStart"/>
                      <w:r w:rsidRPr="00DB0B13">
                        <w:rPr>
                          <w:rFonts w:ascii="Roboto-Regular" w:hAnsi="Roboto-Regular" w:cs="Roboto-Regular"/>
                          <w:color w:val="666666"/>
                          <w:sz w:val="24"/>
                          <w:szCs w:val="24"/>
                          <w:lang w:val="fr-GN"/>
                        </w:rPr>
                        <w:t>la</w:t>
                      </w:r>
                      <w:proofErr w:type="gramEnd"/>
                      <w:r w:rsidRPr="00DB0B13">
                        <w:rPr>
                          <w:rFonts w:ascii="Roboto-Regular" w:hAnsi="Roboto-Regular" w:cs="Roboto-Regular"/>
                          <w:color w:val="666666"/>
                          <w:sz w:val="24"/>
                          <w:szCs w:val="24"/>
                          <w:lang w:val="fr-GN"/>
                        </w:rPr>
                        <w:t xml:space="preserve"> cr</w:t>
                      </w:r>
                      <w:r w:rsidR="00F643FE" w:rsidRPr="00DB0B13">
                        <w:rPr>
                          <w:rFonts w:ascii="Roboto-Regular" w:hAnsi="Roboto-Regular" w:cs="Roboto-Regular"/>
                          <w:color w:val="666666"/>
                          <w:sz w:val="24"/>
                          <w:szCs w:val="24"/>
                          <w:lang w:val="fr-GN"/>
                        </w:rPr>
                        <w:t>é</w:t>
                      </w:r>
                      <w:r w:rsidRPr="00DB0B13">
                        <w:rPr>
                          <w:rFonts w:ascii="Roboto-Regular" w:hAnsi="Roboto-Regular" w:cs="Roboto-Regular"/>
                          <w:color w:val="666666"/>
                          <w:sz w:val="24"/>
                          <w:szCs w:val="24"/>
                          <w:lang w:val="fr-GN"/>
                        </w:rPr>
                        <w:t>ation du fichier mkdocs.yml</w:t>
                      </w:r>
                      <w:r w:rsidR="00F643FE" w:rsidRPr="00DB0B13">
                        <w:rPr>
                          <w:rFonts w:ascii="Roboto-Regular" w:hAnsi="Roboto-Regular" w:cs="Roboto-Regular"/>
                          <w:color w:val="666666"/>
                          <w:sz w:val="24"/>
                          <w:szCs w:val="24"/>
                          <w:lang w:val="fr-GN"/>
                        </w:rPr>
                        <w:t xml:space="preserve"> qui abritera le nom du site, ensuite un dossier docs qui a son tour regorgera un fichier aussi index.md dans lequel nous retrouverons </w:t>
                      </w:r>
                      <w:r w:rsidR="00F071B8" w:rsidRPr="00DB0B13">
                        <w:rPr>
                          <w:rFonts w:ascii="Roboto-Regular" w:hAnsi="Roboto-Regular" w:cs="Roboto-Regular"/>
                          <w:color w:val="666666"/>
                          <w:sz w:val="24"/>
                          <w:szCs w:val="24"/>
                          <w:lang w:val="fr-GN"/>
                        </w:rPr>
                        <w:t xml:space="preserve">le contenu du site. </w:t>
                      </w:r>
                    </w:p>
                  </w:txbxContent>
                </v:textbox>
              </v:roundrect>
            </w:pict>
          </mc:Fallback>
        </mc:AlternateContent>
      </w:r>
    </w:p>
    <w:p w14:paraId="0B0CADFB" w14:textId="77777777" w:rsidR="009D2EC1" w:rsidRPr="00C61721" w:rsidRDefault="009D2EC1" w:rsidP="00C61721">
      <w:pPr>
        <w:jc w:val="both"/>
        <w:rPr>
          <w:rFonts w:ascii="Times New Roman" w:hAnsi="Times New Roman" w:cs="Times New Roman"/>
          <w:b/>
          <w:bCs/>
          <w:color w:val="000000" w:themeColor="text1"/>
          <w:sz w:val="32"/>
          <w:szCs w:val="32"/>
          <w:lang w:val="fr-FR"/>
        </w:rPr>
      </w:pPr>
    </w:p>
    <w:p w14:paraId="007B229F" w14:textId="77777777" w:rsidR="009D2EC1" w:rsidRPr="00C61721" w:rsidRDefault="009D2EC1" w:rsidP="00C61721">
      <w:pPr>
        <w:jc w:val="both"/>
        <w:rPr>
          <w:rFonts w:ascii="Times New Roman" w:hAnsi="Times New Roman" w:cs="Times New Roman"/>
          <w:b/>
          <w:bCs/>
          <w:color w:val="000000" w:themeColor="text1"/>
          <w:sz w:val="32"/>
          <w:szCs w:val="32"/>
          <w:lang w:val="fr-FR"/>
        </w:rPr>
      </w:pPr>
    </w:p>
    <w:p w14:paraId="0EEBD63A" w14:textId="77777777" w:rsidR="009D2EC1" w:rsidRPr="00C61721" w:rsidRDefault="009D2EC1" w:rsidP="00C61721">
      <w:pPr>
        <w:jc w:val="both"/>
        <w:rPr>
          <w:rFonts w:ascii="Times New Roman" w:hAnsi="Times New Roman" w:cs="Times New Roman"/>
          <w:b/>
          <w:bCs/>
          <w:color w:val="000000" w:themeColor="text1"/>
          <w:sz w:val="32"/>
          <w:szCs w:val="32"/>
          <w:lang w:val="fr-FR"/>
        </w:rPr>
      </w:pPr>
    </w:p>
    <w:p w14:paraId="088625D9" w14:textId="77777777" w:rsidR="009D2EC1" w:rsidRPr="00C61721" w:rsidRDefault="009D2EC1" w:rsidP="00C61721">
      <w:pPr>
        <w:jc w:val="both"/>
        <w:rPr>
          <w:rFonts w:ascii="Times New Roman" w:hAnsi="Times New Roman" w:cs="Times New Roman"/>
          <w:b/>
          <w:bCs/>
          <w:color w:val="000000" w:themeColor="text1"/>
          <w:sz w:val="32"/>
          <w:szCs w:val="32"/>
          <w:lang w:val="fr-FR"/>
        </w:rPr>
      </w:pPr>
    </w:p>
    <w:p w14:paraId="1D66AC58" w14:textId="77777777" w:rsidR="009D2EC1" w:rsidRPr="00C61721" w:rsidRDefault="009D2EC1" w:rsidP="00C61721">
      <w:pPr>
        <w:jc w:val="both"/>
        <w:rPr>
          <w:rFonts w:ascii="Times New Roman" w:hAnsi="Times New Roman" w:cs="Times New Roman"/>
          <w:b/>
          <w:bCs/>
          <w:color w:val="000000" w:themeColor="text1"/>
          <w:sz w:val="32"/>
          <w:szCs w:val="32"/>
          <w:lang w:val="fr-FR"/>
        </w:rPr>
      </w:pPr>
    </w:p>
    <w:p w14:paraId="06EE7823" w14:textId="77777777" w:rsidR="009D2EC1" w:rsidRPr="00C61721" w:rsidRDefault="009D2EC1" w:rsidP="00C61721">
      <w:pPr>
        <w:jc w:val="both"/>
        <w:rPr>
          <w:rFonts w:ascii="Times New Roman" w:hAnsi="Times New Roman" w:cs="Times New Roman"/>
          <w:b/>
          <w:bCs/>
          <w:color w:val="000000" w:themeColor="text1"/>
          <w:sz w:val="32"/>
          <w:szCs w:val="32"/>
          <w:lang w:val="fr-FR"/>
        </w:rPr>
      </w:pPr>
    </w:p>
    <w:p w14:paraId="05838F7A" w14:textId="77777777" w:rsidR="009D2EC1" w:rsidRPr="00C61721" w:rsidRDefault="009D2EC1" w:rsidP="00C61721">
      <w:pPr>
        <w:jc w:val="both"/>
        <w:rPr>
          <w:rFonts w:ascii="Times New Roman" w:hAnsi="Times New Roman" w:cs="Times New Roman"/>
          <w:b/>
          <w:bCs/>
          <w:color w:val="000000" w:themeColor="text1"/>
          <w:sz w:val="32"/>
          <w:szCs w:val="32"/>
          <w:lang w:val="fr-FR"/>
        </w:rPr>
      </w:pPr>
    </w:p>
    <w:p w14:paraId="2323F25B" w14:textId="77777777" w:rsidR="009D2EC1" w:rsidRPr="00C61721" w:rsidRDefault="009D2EC1" w:rsidP="00C61721">
      <w:pPr>
        <w:jc w:val="both"/>
        <w:rPr>
          <w:rFonts w:ascii="Times New Roman" w:hAnsi="Times New Roman" w:cs="Times New Roman"/>
          <w:b/>
          <w:bCs/>
          <w:color w:val="000000" w:themeColor="text1"/>
          <w:sz w:val="32"/>
          <w:szCs w:val="32"/>
          <w:lang w:val="fr-FR"/>
        </w:rPr>
      </w:pPr>
    </w:p>
    <w:p w14:paraId="351563A4" w14:textId="77777777" w:rsidR="009D2EC1" w:rsidRPr="00C61721" w:rsidRDefault="009D2EC1" w:rsidP="00C61721">
      <w:pPr>
        <w:jc w:val="both"/>
        <w:rPr>
          <w:rFonts w:ascii="Times New Roman" w:hAnsi="Times New Roman" w:cs="Times New Roman"/>
          <w:b/>
          <w:bCs/>
          <w:color w:val="000000" w:themeColor="text1"/>
          <w:sz w:val="32"/>
          <w:szCs w:val="32"/>
          <w:lang w:val="fr-FR"/>
        </w:rPr>
      </w:pPr>
    </w:p>
    <w:p w14:paraId="109C4CDB" w14:textId="77777777" w:rsidR="009D2EC1" w:rsidRPr="00C61721" w:rsidRDefault="009D2EC1" w:rsidP="00C61721">
      <w:pPr>
        <w:jc w:val="both"/>
        <w:rPr>
          <w:rFonts w:ascii="Times New Roman" w:hAnsi="Times New Roman" w:cs="Times New Roman"/>
          <w:b/>
          <w:bCs/>
          <w:color w:val="000000" w:themeColor="text1"/>
          <w:sz w:val="32"/>
          <w:szCs w:val="32"/>
          <w:lang w:val="fr-FR"/>
        </w:rPr>
      </w:pPr>
    </w:p>
    <w:p w14:paraId="573D2737" w14:textId="77777777" w:rsidR="009D2EC1" w:rsidRPr="00C61721" w:rsidRDefault="009D2EC1" w:rsidP="00C61721">
      <w:pPr>
        <w:jc w:val="both"/>
        <w:rPr>
          <w:rFonts w:ascii="Times New Roman" w:hAnsi="Times New Roman" w:cs="Times New Roman"/>
          <w:b/>
          <w:bCs/>
          <w:color w:val="000000" w:themeColor="text1"/>
          <w:sz w:val="32"/>
          <w:szCs w:val="32"/>
          <w:lang w:val="fr-FR"/>
        </w:rPr>
      </w:pPr>
    </w:p>
    <w:p w14:paraId="60164D45" w14:textId="77777777" w:rsidR="009D2EC1" w:rsidRPr="00C61721" w:rsidRDefault="009D2EC1"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w:lastRenderedPageBreak/>
        <mc:AlternateContent>
          <mc:Choice Requires="wps">
            <w:drawing>
              <wp:anchor distT="0" distB="0" distL="114300" distR="114300" simplePos="0" relativeHeight="251727872" behindDoc="0" locked="0" layoutInCell="1" allowOverlap="1" wp14:anchorId="10C44CB5" wp14:editId="301ACCCB">
                <wp:simplePos x="0" y="0"/>
                <wp:positionH relativeFrom="column">
                  <wp:posOffset>-299720</wp:posOffset>
                </wp:positionH>
                <wp:positionV relativeFrom="paragraph">
                  <wp:posOffset>-175895</wp:posOffset>
                </wp:positionV>
                <wp:extent cx="6610350" cy="1143000"/>
                <wp:effectExtent l="0" t="0" r="0" b="0"/>
                <wp:wrapNone/>
                <wp:docPr id="1909390588" name="Rectangle : coins arrondis 9"/>
                <wp:cNvGraphicFramePr/>
                <a:graphic xmlns:a="http://schemas.openxmlformats.org/drawingml/2006/main">
                  <a:graphicData uri="http://schemas.microsoft.com/office/word/2010/wordprocessingShape">
                    <wps:wsp>
                      <wps:cNvSpPr/>
                      <wps:spPr>
                        <a:xfrm>
                          <a:off x="0" y="0"/>
                          <a:ext cx="6610350" cy="11430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941F6A" w14:textId="77777777" w:rsidR="009D2EC1" w:rsidRPr="00C61721" w:rsidRDefault="009D2EC1" w:rsidP="009D2EC1">
                            <w:pPr>
                              <w:rPr>
                                <w:lang w:val="fr-FR"/>
                              </w:rPr>
                            </w:pPr>
                            <w:r w:rsidRPr="001550D4">
                              <w:rPr>
                                <w:rFonts w:ascii="Times New Roman" w:hAnsi="Times New Roman" w:cs="Times New Roman"/>
                                <w:color w:val="000000" w:themeColor="text1"/>
                                <w:sz w:val="28"/>
                                <w:szCs w:val="28"/>
                                <w:lang w:val="fr-FR"/>
                              </w:rPr>
                              <w:t xml:space="preserve">La deuxième </w:t>
                            </w:r>
                            <w:r w:rsidR="00F71BEA">
                              <w:rPr>
                                <w:rFonts w:ascii="Times New Roman" w:hAnsi="Times New Roman" w:cs="Times New Roman"/>
                                <w:color w:val="000000" w:themeColor="text1"/>
                                <w:sz w:val="28"/>
                                <w:szCs w:val="28"/>
                                <w:lang w:val="fr-FR"/>
                              </w:rPr>
                              <w:t>phase</w:t>
                            </w:r>
                            <w:r w:rsidRPr="001550D4">
                              <w:rPr>
                                <w:rFonts w:ascii="Times New Roman" w:hAnsi="Times New Roman" w:cs="Times New Roman"/>
                                <w:color w:val="000000" w:themeColor="text1"/>
                                <w:sz w:val="28"/>
                                <w:szCs w:val="28"/>
                                <w:lang w:val="fr-FR"/>
                              </w:rPr>
                              <w:t xml:space="preserve"> constitue la création du fichier docker-compose.yml en commençant par la déclaration de la partie réseau en dé</w:t>
                            </w:r>
                            <w:r>
                              <w:rPr>
                                <w:rFonts w:ascii="Times New Roman" w:hAnsi="Times New Roman" w:cs="Times New Roman"/>
                                <w:color w:val="000000" w:themeColor="text1"/>
                                <w:sz w:val="28"/>
                                <w:szCs w:val="28"/>
                                <w:lang w:val="fr-FR"/>
                              </w:rPr>
                              <w:t>butant par</w:t>
                            </w:r>
                            <w:r w:rsidRPr="001550D4">
                              <w:rPr>
                                <w:rFonts w:ascii="Times New Roman" w:hAnsi="Times New Roman" w:cs="Times New Roman"/>
                                <w:color w:val="000000" w:themeColor="text1"/>
                                <w:sz w:val="28"/>
                                <w:szCs w:val="28"/>
                                <w:lang w:val="fr-FR"/>
                              </w:rPr>
                              <w:t xml:space="preserve"> le nom, le type, le pont,</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ipam dans lequel nous retrouvons la déclaration de l’adresse réseau plus la pacerelle</w:t>
                            </w:r>
                            <w:r w:rsidR="00F71BEA">
                              <w:rPr>
                                <w:rFonts w:ascii="Times New Roman" w:hAnsi="Times New Roman" w:cs="Times New Roman"/>
                                <w:color w:val="000000" w:themeColor="text1"/>
                                <w:sz w:val="28"/>
                                <w:szCs w:val="28"/>
                                <w:lang w:val="fr-FR"/>
                              </w:rPr>
                              <w:t xml:space="preserve"> et le réseau du proxy qui lui est externe.</w:t>
                            </w:r>
                          </w:p>
                          <w:p w14:paraId="2E861959" w14:textId="77777777" w:rsidR="009D2EC1" w:rsidRPr="00C61721" w:rsidRDefault="009D2EC1" w:rsidP="009D2EC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C44CB5" id="_x0000_s1073" style="position:absolute;left:0;text-align:left;margin-left:-23.6pt;margin-top:-13.85pt;width:520.5pt;height:90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" filled="f" stroked="f" strokeweight="1pt">
                <v:stroke joinstyle="miter"/>
                <v:textbox>
                  <w:txbxContent>
                    <w:p w14:paraId="55941F6A" w14:textId="77777777" w:rsidR="009D2EC1" w:rsidRPr="00C61721" w:rsidRDefault="009D2EC1" w:rsidP="009D2EC1">
                      <w:pPr>
                        <w:rPr>
                          <w:lang w:val="fr-FR"/>
                        </w:rPr>
                      </w:pPr>
                      <w:r w:rsidRPr="001550D4">
                        <w:rPr>
                          <w:rFonts w:ascii="Times New Roman" w:hAnsi="Times New Roman" w:cs="Times New Roman"/>
                          <w:color w:val="000000" w:themeColor="text1"/>
                          <w:sz w:val="28"/>
                          <w:szCs w:val="28"/>
                          <w:lang w:val="fr-FR"/>
                        </w:rPr>
                        <w:t xml:space="preserve">La deuxième </w:t>
                      </w:r>
                      <w:r w:rsidR="00F71BEA">
                        <w:rPr>
                          <w:rFonts w:ascii="Times New Roman" w:hAnsi="Times New Roman" w:cs="Times New Roman"/>
                          <w:color w:val="000000" w:themeColor="text1"/>
                          <w:sz w:val="28"/>
                          <w:szCs w:val="28"/>
                          <w:lang w:val="fr-FR"/>
                        </w:rPr>
                        <w:t>phase</w:t>
                      </w:r>
                      <w:r w:rsidRPr="001550D4">
                        <w:rPr>
                          <w:rFonts w:ascii="Times New Roman" w:hAnsi="Times New Roman" w:cs="Times New Roman"/>
                          <w:color w:val="000000" w:themeColor="text1"/>
                          <w:sz w:val="28"/>
                          <w:szCs w:val="28"/>
                          <w:lang w:val="fr-FR"/>
                        </w:rPr>
                        <w:t xml:space="preserve"> constitue la création du fichier docker-compose.yml en commençant par la déclaration de la partie réseau en dé</w:t>
                      </w:r>
                      <w:r>
                        <w:rPr>
                          <w:rFonts w:ascii="Times New Roman" w:hAnsi="Times New Roman" w:cs="Times New Roman"/>
                          <w:color w:val="000000" w:themeColor="text1"/>
                          <w:sz w:val="28"/>
                          <w:szCs w:val="28"/>
                          <w:lang w:val="fr-FR"/>
                        </w:rPr>
                        <w:t>butant par</w:t>
                      </w:r>
                      <w:r w:rsidRPr="001550D4">
                        <w:rPr>
                          <w:rFonts w:ascii="Times New Roman" w:hAnsi="Times New Roman" w:cs="Times New Roman"/>
                          <w:color w:val="000000" w:themeColor="text1"/>
                          <w:sz w:val="28"/>
                          <w:szCs w:val="28"/>
                          <w:lang w:val="fr-FR"/>
                        </w:rPr>
                        <w:t xml:space="preserve"> le nom, le type, le pont,</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ipam dans lequel nous retrouvons la déclaration de l’adresse réseau plus la pacerelle</w:t>
                      </w:r>
                      <w:r w:rsidR="00F71BEA">
                        <w:rPr>
                          <w:rFonts w:ascii="Times New Roman" w:hAnsi="Times New Roman" w:cs="Times New Roman"/>
                          <w:color w:val="000000" w:themeColor="text1"/>
                          <w:sz w:val="28"/>
                          <w:szCs w:val="28"/>
                          <w:lang w:val="fr-FR"/>
                        </w:rPr>
                        <w:t xml:space="preserve"> et le réseau du proxy qui lui est externe.</w:t>
                      </w:r>
                    </w:p>
                    <w:p w14:paraId="2E861959" w14:textId="77777777" w:rsidR="009D2EC1" w:rsidRPr="00C61721" w:rsidRDefault="009D2EC1" w:rsidP="009D2EC1">
                      <w:pPr>
                        <w:jc w:val="center"/>
                        <w:rPr>
                          <w:color w:val="000000" w:themeColor="text1"/>
                          <w:lang w:val="fr-FR"/>
                        </w:rPr>
                      </w:pPr>
                    </w:p>
                  </w:txbxContent>
                </v:textbox>
              </v:roundrect>
            </w:pict>
          </mc:Fallback>
        </mc:AlternateContent>
      </w:r>
    </w:p>
    <w:p w14:paraId="529F41F5" w14:textId="77777777" w:rsidR="00353ECE" w:rsidRPr="00C61721" w:rsidRDefault="007E4B67"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29920" behindDoc="0" locked="0" layoutInCell="1" allowOverlap="1" wp14:anchorId="55BF7320" wp14:editId="660FF313">
                <wp:simplePos x="0" y="0"/>
                <wp:positionH relativeFrom="column">
                  <wp:posOffset>-452120</wp:posOffset>
                </wp:positionH>
                <wp:positionV relativeFrom="paragraph">
                  <wp:posOffset>3727450</wp:posOffset>
                </wp:positionV>
                <wp:extent cx="7096125" cy="1400175"/>
                <wp:effectExtent l="0" t="0" r="0" b="0"/>
                <wp:wrapNone/>
                <wp:docPr id="1625938285" name="Rectangle : coins arrondis 12"/>
                <wp:cNvGraphicFramePr/>
                <a:graphic xmlns:a="http://schemas.openxmlformats.org/drawingml/2006/main">
                  <a:graphicData uri="http://schemas.microsoft.com/office/word/2010/wordprocessingShape">
                    <wps:wsp>
                      <wps:cNvSpPr/>
                      <wps:spPr>
                        <a:xfrm>
                          <a:off x="0" y="0"/>
                          <a:ext cx="7096125" cy="14001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6746D1" w14:textId="77777777" w:rsidR="007E4B67" w:rsidRPr="00C61721" w:rsidRDefault="007E4B67" w:rsidP="007E4B67">
                            <w:pPr>
                              <w:jc w:val="center"/>
                              <w:rPr>
                                <w:lang w:val="fr-FR"/>
                              </w:rPr>
                            </w:pPr>
                            <w:r w:rsidRPr="001550D4">
                              <w:rPr>
                                <w:rFonts w:ascii="Times New Roman" w:hAnsi="Times New Roman" w:cs="Times New Roman"/>
                                <w:color w:val="000000" w:themeColor="text1"/>
                                <w:sz w:val="28"/>
                                <w:szCs w:val="28"/>
                                <w:lang w:val="fr-FR"/>
                              </w:rPr>
                              <w:t xml:space="preserve">La troisième </w:t>
                            </w:r>
                            <w:r>
                              <w:rPr>
                                <w:rFonts w:ascii="Times New Roman" w:hAnsi="Times New Roman" w:cs="Times New Roman"/>
                                <w:color w:val="000000" w:themeColor="text1"/>
                                <w:sz w:val="28"/>
                                <w:szCs w:val="28"/>
                                <w:lang w:val="fr-FR"/>
                              </w:rPr>
                              <w:t>phase</w:t>
                            </w:r>
                            <w:r w:rsidRPr="001550D4">
                              <w:rPr>
                                <w:rFonts w:ascii="Times New Roman" w:hAnsi="Times New Roman" w:cs="Times New Roman"/>
                                <w:color w:val="000000" w:themeColor="text1"/>
                                <w:sz w:val="28"/>
                                <w:szCs w:val="28"/>
                                <w:lang w:val="fr-FR"/>
                              </w:rPr>
                              <w:t xml:space="preserve"> concerne la déclaration du service dans lequel </w:t>
                            </w:r>
                            <w:r>
                              <w:rPr>
                                <w:rFonts w:ascii="Times New Roman" w:hAnsi="Times New Roman" w:cs="Times New Roman"/>
                                <w:color w:val="000000" w:themeColor="text1"/>
                                <w:sz w:val="28"/>
                                <w:szCs w:val="28"/>
                                <w:lang w:val="fr-FR"/>
                              </w:rPr>
                              <w:t>se trouve</w:t>
                            </w:r>
                            <w:r w:rsidRPr="001550D4">
                              <w:rPr>
                                <w:rFonts w:ascii="Times New Roman" w:hAnsi="Times New Roman" w:cs="Times New Roman"/>
                                <w:color w:val="000000" w:themeColor="text1"/>
                                <w:sz w:val="28"/>
                                <w:szCs w:val="28"/>
                                <w:lang w:val="fr-FR"/>
                              </w:rPr>
                              <w:t xml:space="preserve"> l’image construite dans la première </w:t>
                            </w:r>
                            <w:r>
                              <w:rPr>
                                <w:rFonts w:ascii="Times New Roman" w:hAnsi="Times New Roman" w:cs="Times New Roman"/>
                                <w:color w:val="000000" w:themeColor="text1"/>
                                <w:sz w:val="28"/>
                                <w:szCs w:val="28"/>
                                <w:lang w:val="fr-FR"/>
                              </w:rPr>
                              <w:t>phase</w:t>
                            </w:r>
                            <w:r w:rsidRPr="001550D4">
                              <w:rPr>
                                <w:rFonts w:ascii="Times New Roman" w:hAnsi="Times New Roman" w:cs="Times New Roman"/>
                                <w:color w:val="000000" w:themeColor="text1"/>
                                <w:sz w:val="28"/>
                                <w:szCs w:val="28"/>
                                <w:lang w:val="fr-FR"/>
                              </w:rPr>
                              <w:t xml:space="preserve">, le nom du containeur, cette fois-ci pas de port mappé puisque nous </w:t>
                            </w:r>
                            <w:r>
                              <w:rPr>
                                <w:rFonts w:ascii="Times New Roman" w:hAnsi="Times New Roman" w:cs="Times New Roman"/>
                                <w:color w:val="000000" w:themeColor="text1"/>
                                <w:sz w:val="28"/>
                                <w:szCs w:val="28"/>
                                <w:lang w:val="fr-FR"/>
                              </w:rPr>
                              <w:t>metterons en place</w:t>
                            </w:r>
                            <w:r w:rsidRPr="001550D4">
                              <w:rPr>
                                <w:rFonts w:ascii="Times New Roman" w:hAnsi="Times New Roman" w:cs="Times New Roman"/>
                                <w:color w:val="000000" w:themeColor="text1"/>
                                <w:sz w:val="28"/>
                                <w:szCs w:val="28"/>
                                <w:lang w:val="fr-FR"/>
                              </w:rPr>
                              <w:t xml:space="preserve"> un proxypass pour atteindre le </w:t>
                            </w:r>
                            <w:r>
                              <w:rPr>
                                <w:rFonts w:ascii="Times New Roman" w:hAnsi="Times New Roman" w:cs="Times New Roman"/>
                                <w:color w:val="000000" w:themeColor="text1"/>
                                <w:sz w:val="28"/>
                                <w:szCs w:val="28"/>
                                <w:lang w:val="fr-FR"/>
                              </w:rPr>
                              <w:t>container,</w:t>
                            </w:r>
                            <w:r w:rsidRPr="001550D4">
                              <w:rPr>
                                <w:rFonts w:ascii="Times New Roman" w:hAnsi="Times New Roman" w:cs="Times New Roman"/>
                                <w:color w:val="000000" w:themeColor="text1"/>
                                <w:sz w:val="28"/>
                                <w:szCs w:val="28"/>
                                <w:lang w:val="fr-FR"/>
                              </w:rPr>
                              <w:t xml:space="preserve"> une adresse ip fixe pour le</w:t>
                            </w:r>
                            <w:r>
                              <w:rPr>
                                <w:rFonts w:ascii="Times New Roman" w:hAnsi="Times New Roman" w:cs="Times New Roman"/>
                                <w:color w:val="000000" w:themeColor="text1"/>
                                <w:sz w:val="28"/>
                                <w:szCs w:val="28"/>
                                <w:lang w:val="fr-FR"/>
                              </w:rPr>
                              <w:t xml:space="preserve"> c</w:t>
                            </w:r>
                            <w:r w:rsidRPr="001550D4">
                              <w:rPr>
                                <w:rFonts w:ascii="Times New Roman" w:hAnsi="Times New Roman" w:cs="Times New Roman"/>
                                <w:color w:val="000000" w:themeColor="text1"/>
                                <w:sz w:val="28"/>
                                <w:szCs w:val="28"/>
                                <w:lang w:val="fr-FR"/>
                              </w:rPr>
                              <w:t>ontaine</w:t>
                            </w:r>
                            <w:r>
                              <w:rPr>
                                <w:rFonts w:ascii="Times New Roman" w:hAnsi="Times New Roman" w:cs="Times New Roman"/>
                                <w:color w:val="000000" w:themeColor="text1"/>
                                <w:sz w:val="28"/>
                                <w:szCs w:val="28"/>
                                <w:lang w:val="fr-FR"/>
                              </w:rPr>
                              <w:t>u</w:t>
                            </w:r>
                            <w:r w:rsidRPr="001550D4">
                              <w:rPr>
                                <w:rFonts w:ascii="Times New Roman" w:hAnsi="Times New Roman" w:cs="Times New Roman"/>
                                <w:color w:val="000000" w:themeColor="text1"/>
                                <w:sz w:val="28"/>
                                <w:szCs w:val="28"/>
                                <w:lang w:val="fr-FR"/>
                              </w:rPr>
                              <w:t>r pour terminer une limitation des ressources utilisées.</w:t>
                            </w:r>
                            <w:r>
                              <w:rPr>
                                <w:rFonts w:ascii="Times New Roman" w:hAnsi="Times New Roman" w:cs="Times New Roman"/>
                                <w:color w:val="000000" w:themeColor="text1"/>
                                <w:sz w:val="26"/>
                                <w:szCs w:val="26"/>
                                <w:lang w:val="fr-FR"/>
                              </w:rPr>
                              <w:tab/>
                            </w:r>
                          </w:p>
                          <w:p w14:paraId="091476B4" w14:textId="77777777" w:rsidR="00AE30B1" w:rsidRPr="00C61721" w:rsidRDefault="00AE30B1" w:rsidP="00AE30B1">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5BF7320" id="_x0000_s1074" style="position:absolute;left:0;text-align:left;margin-left:-35.6pt;margin-top:293.5pt;width:558.75pt;height:110.2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" filled="f" stroked="f" strokeweight="1pt">
                <v:stroke joinstyle="miter"/>
                <v:textbox>
                  <w:txbxContent>
                    <w:p w14:paraId="046746D1" w14:textId="77777777" w:rsidR="007E4B67" w:rsidRPr="00C61721" w:rsidRDefault="007E4B67" w:rsidP="007E4B67">
                      <w:pPr>
                        <w:jc w:val="center"/>
                        <w:rPr>
                          <w:lang w:val="fr-FR"/>
                        </w:rPr>
                      </w:pPr>
                      <w:r w:rsidRPr="001550D4">
                        <w:rPr>
                          <w:rFonts w:ascii="Times New Roman" w:hAnsi="Times New Roman" w:cs="Times New Roman"/>
                          <w:color w:val="000000" w:themeColor="text1"/>
                          <w:sz w:val="28"/>
                          <w:szCs w:val="28"/>
                          <w:lang w:val="fr-FR"/>
                        </w:rPr>
                        <w:t xml:space="preserve">La troisième </w:t>
                      </w:r>
                      <w:r>
                        <w:rPr>
                          <w:rFonts w:ascii="Times New Roman" w:hAnsi="Times New Roman" w:cs="Times New Roman"/>
                          <w:color w:val="000000" w:themeColor="text1"/>
                          <w:sz w:val="28"/>
                          <w:szCs w:val="28"/>
                          <w:lang w:val="fr-FR"/>
                        </w:rPr>
                        <w:t>phase</w:t>
                      </w:r>
                      <w:r w:rsidRPr="001550D4">
                        <w:rPr>
                          <w:rFonts w:ascii="Times New Roman" w:hAnsi="Times New Roman" w:cs="Times New Roman"/>
                          <w:color w:val="000000" w:themeColor="text1"/>
                          <w:sz w:val="28"/>
                          <w:szCs w:val="28"/>
                          <w:lang w:val="fr-FR"/>
                        </w:rPr>
                        <w:t xml:space="preserve"> concerne la déclaration du service dans lequel </w:t>
                      </w:r>
                      <w:r>
                        <w:rPr>
                          <w:rFonts w:ascii="Times New Roman" w:hAnsi="Times New Roman" w:cs="Times New Roman"/>
                          <w:color w:val="000000" w:themeColor="text1"/>
                          <w:sz w:val="28"/>
                          <w:szCs w:val="28"/>
                          <w:lang w:val="fr-FR"/>
                        </w:rPr>
                        <w:t>se trouve</w:t>
                      </w:r>
                      <w:r w:rsidRPr="001550D4">
                        <w:rPr>
                          <w:rFonts w:ascii="Times New Roman" w:hAnsi="Times New Roman" w:cs="Times New Roman"/>
                          <w:color w:val="000000" w:themeColor="text1"/>
                          <w:sz w:val="28"/>
                          <w:szCs w:val="28"/>
                          <w:lang w:val="fr-FR"/>
                        </w:rPr>
                        <w:t xml:space="preserve"> l’image construite dans la première </w:t>
                      </w:r>
                      <w:r>
                        <w:rPr>
                          <w:rFonts w:ascii="Times New Roman" w:hAnsi="Times New Roman" w:cs="Times New Roman"/>
                          <w:color w:val="000000" w:themeColor="text1"/>
                          <w:sz w:val="28"/>
                          <w:szCs w:val="28"/>
                          <w:lang w:val="fr-FR"/>
                        </w:rPr>
                        <w:t>phase</w:t>
                      </w:r>
                      <w:r w:rsidRPr="001550D4">
                        <w:rPr>
                          <w:rFonts w:ascii="Times New Roman" w:hAnsi="Times New Roman" w:cs="Times New Roman"/>
                          <w:color w:val="000000" w:themeColor="text1"/>
                          <w:sz w:val="28"/>
                          <w:szCs w:val="28"/>
                          <w:lang w:val="fr-FR"/>
                        </w:rPr>
                        <w:t xml:space="preserve">, le nom du containeur, cette fois-ci pas de port mappé puisque nous </w:t>
                      </w:r>
                      <w:r>
                        <w:rPr>
                          <w:rFonts w:ascii="Times New Roman" w:hAnsi="Times New Roman" w:cs="Times New Roman"/>
                          <w:color w:val="000000" w:themeColor="text1"/>
                          <w:sz w:val="28"/>
                          <w:szCs w:val="28"/>
                          <w:lang w:val="fr-FR"/>
                        </w:rPr>
                        <w:t>metterons en place</w:t>
                      </w:r>
                      <w:r w:rsidRPr="001550D4">
                        <w:rPr>
                          <w:rFonts w:ascii="Times New Roman" w:hAnsi="Times New Roman" w:cs="Times New Roman"/>
                          <w:color w:val="000000" w:themeColor="text1"/>
                          <w:sz w:val="28"/>
                          <w:szCs w:val="28"/>
                          <w:lang w:val="fr-FR"/>
                        </w:rPr>
                        <w:t xml:space="preserve"> un proxypass pour atteindre le </w:t>
                      </w:r>
                      <w:r>
                        <w:rPr>
                          <w:rFonts w:ascii="Times New Roman" w:hAnsi="Times New Roman" w:cs="Times New Roman"/>
                          <w:color w:val="000000" w:themeColor="text1"/>
                          <w:sz w:val="28"/>
                          <w:szCs w:val="28"/>
                          <w:lang w:val="fr-FR"/>
                        </w:rPr>
                        <w:t>container,</w:t>
                      </w:r>
                      <w:r w:rsidRPr="001550D4">
                        <w:rPr>
                          <w:rFonts w:ascii="Times New Roman" w:hAnsi="Times New Roman" w:cs="Times New Roman"/>
                          <w:color w:val="000000" w:themeColor="text1"/>
                          <w:sz w:val="28"/>
                          <w:szCs w:val="28"/>
                          <w:lang w:val="fr-FR"/>
                        </w:rPr>
                        <w:t xml:space="preserve"> une adresse ip fixe pour le</w:t>
                      </w:r>
                      <w:r>
                        <w:rPr>
                          <w:rFonts w:ascii="Times New Roman" w:hAnsi="Times New Roman" w:cs="Times New Roman"/>
                          <w:color w:val="000000" w:themeColor="text1"/>
                          <w:sz w:val="28"/>
                          <w:szCs w:val="28"/>
                          <w:lang w:val="fr-FR"/>
                        </w:rPr>
                        <w:t xml:space="preserve"> c</w:t>
                      </w:r>
                      <w:r w:rsidRPr="001550D4">
                        <w:rPr>
                          <w:rFonts w:ascii="Times New Roman" w:hAnsi="Times New Roman" w:cs="Times New Roman"/>
                          <w:color w:val="000000" w:themeColor="text1"/>
                          <w:sz w:val="28"/>
                          <w:szCs w:val="28"/>
                          <w:lang w:val="fr-FR"/>
                        </w:rPr>
                        <w:t>ontaine</w:t>
                      </w:r>
                      <w:r>
                        <w:rPr>
                          <w:rFonts w:ascii="Times New Roman" w:hAnsi="Times New Roman" w:cs="Times New Roman"/>
                          <w:color w:val="000000" w:themeColor="text1"/>
                          <w:sz w:val="28"/>
                          <w:szCs w:val="28"/>
                          <w:lang w:val="fr-FR"/>
                        </w:rPr>
                        <w:t>u</w:t>
                      </w:r>
                      <w:r w:rsidRPr="001550D4">
                        <w:rPr>
                          <w:rFonts w:ascii="Times New Roman" w:hAnsi="Times New Roman" w:cs="Times New Roman"/>
                          <w:color w:val="000000" w:themeColor="text1"/>
                          <w:sz w:val="28"/>
                          <w:szCs w:val="28"/>
                          <w:lang w:val="fr-FR"/>
                        </w:rPr>
                        <w:t>r pour terminer une limitation des ressources utilisées.</w:t>
                      </w:r>
                      <w:r>
                        <w:rPr>
                          <w:rFonts w:ascii="Times New Roman" w:hAnsi="Times New Roman" w:cs="Times New Roman"/>
                          <w:color w:val="000000" w:themeColor="text1"/>
                          <w:sz w:val="26"/>
                          <w:szCs w:val="26"/>
                          <w:lang w:val="fr-FR"/>
                        </w:rPr>
                        <w:tab/>
                      </w:r>
                    </w:p>
                    <w:p w14:paraId="091476B4" w14:textId="77777777" w:rsidR="00AE30B1" w:rsidRPr="00C61721" w:rsidRDefault="00AE30B1" w:rsidP="00AE30B1">
                      <w:pPr>
                        <w:jc w:val="center"/>
                        <w:rPr>
                          <w:lang w:val="fr-FR"/>
                        </w:rPr>
                      </w:pPr>
                    </w:p>
                  </w:txbxContent>
                </v:textbox>
              </v:roundrect>
            </w:pict>
          </mc:Fallback>
        </mc:AlternateContent>
      </w:r>
      <w:r w:rsidR="00AE30B1"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31968" behindDoc="0" locked="0" layoutInCell="1" allowOverlap="1" wp14:anchorId="2CB07562" wp14:editId="54EA7B1D">
                <wp:simplePos x="0" y="0"/>
                <wp:positionH relativeFrom="column">
                  <wp:posOffset>-452120</wp:posOffset>
                </wp:positionH>
                <wp:positionV relativeFrom="paragraph">
                  <wp:posOffset>4813935</wp:posOffset>
                </wp:positionV>
                <wp:extent cx="7096125" cy="3705225"/>
                <wp:effectExtent l="0" t="0" r="0" b="0"/>
                <wp:wrapNone/>
                <wp:docPr id="433136175" name="Rectangle : coins arrondis 12"/>
                <wp:cNvGraphicFramePr/>
                <a:graphic xmlns:a="http://schemas.openxmlformats.org/drawingml/2006/main">
                  <a:graphicData uri="http://schemas.microsoft.com/office/word/2010/wordprocessingShape">
                    <wps:wsp>
                      <wps:cNvSpPr/>
                      <wps:spPr>
                        <a:xfrm>
                          <a:off x="0" y="0"/>
                          <a:ext cx="7096125" cy="37052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0966F0" w14:textId="77777777" w:rsidR="00AE30B1" w:rsidRDefault="00AE30B1" w:rsidP="00AE30B1">
                            <w:pPr>
                              <w:pStyle w:val="NormalWeb"/>
                              <w:jc w:val="center"/>
                            </w:pPr>
                            <w:r>
                              <w:rPr>
                                <w:noProof/>
                                <w:lang w:val="fr-FR" w:eastAsia="fr-FR"/>
                              </w:rPr>
                              <w:drawing>
                                <wp:inline distT="0" distB="0" distL="0" distR="0" wp14:anchorId="6BA312C7" wp14:editId="714948E6">
                                  <wp:extent cx="5381625" cy="3457575"/>
                                  <wp:effectExtent l="0" t="0" r="9525" b="9525"/>
                                  <wp:docPr id="203612498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1625" cy="3457575"/>
                                          </a:xfrm>
                                          <a:prstGeom prst="rect">
                                            <a:avLst/>
                                          </a:prstGeom>
                                          <a:noFill/>
                                          <a:ln>
                                            <a:noFill/>
                                          </a:ln>
                                        </pic:spPr>
                                      </pic:pic>
                                    </a:graphicData>
                                  </a:graphic>
                                </wp:inline>
                              </w:drawing>
                            </w:r>
                          </w:p>
                          <w:p w14:paraId="00BEBD9D" w14:textId="77777777" w:rsidR="00AE30B1" w:rsidRDefault="00AE30B1" w:rsidP="00AE30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CB07562" id="_x0000_s1075" style="position:absolute;left:0;text-align:left;margin-left:-35.6pt;margin-top:379.05pt;width:558.75pt;height:291.7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" filled="f" stroked="f" strokeweight="1pt">
                <v:stroke joinstyle="miter"/>
                <v:textbox>
                  <w:txbxContent>
                    <w:p w14:paraId="210966F0" w14:textId="77777777" w:rsidR="00AE30B1" w:rsidRDefault="00AE30B1" w:rsidP="00AE30B1">
                      <w:pPr>
                        <w:pStyle w:val="NormalWeb"/>
                        <w:jc w:val="center"/>
                      </w:pPr>
                      <w:r>
                        <w:rPr>
                          <w:noProof/>
                          <w:lang w:val="fr-FR" w:eastAsia="fr-FR"/>
                        </w:rPr>
                        <w:drawing>
                          <wp:inline distT="0" distB="0" distL="0" distR="0" wp14:anchorId="6BA312C7" wp14:editId="714948E6">
                            <wp:extent cx="5381625" cy="3457575"/>
                            <wp:effectExtent l="0" t="0" r="9525" b="9525"/>
                            <wp:docPr id="203612498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1625" cy="3457575"/>
                                    </a:xfrm>
                                    <a:prstGeom prst="rect">
                                      <a:avLst/>
                                    </a:prstGeom>
                                    <a:noFill/>
                                    <a:ln>
                                      <a:noFill/>
                                    </a:ln>
                                  </pic:spPr>
                                </pic:pic>
                              </a:graphicData>
                            </a:graphic>
                          </wp:inline>
                        </w:drawing>
                      </w:r>
                    </w:p>
                    <w:p w14:paraId="00BEBD9D" w14:textId="77777777" w:rsidR="00AE30B1" w:rsidRDefault="00AE30B1" w:rsidP="00AE30B1">
                      <w:pPr>
                        <w:jc w:val="center"/>
                      </w:pPr>
                    </w:p>
                  </w:txbxContent>
                </v:textbox>
              </v:roundrect>
            </w:pict>
          </mc:Fallback>
        </mc:AlternateContent>
      </w:r>
      <w:r w:rsidR="00F71BEA"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28896" behindDoc="0" locked="0" layoutInCell="1" allowOverlap="1" wp14:anchorId="0893F384" wp14:editId="140A55BB">
                <wp:simplePos x="0" y="0"/>
                <wp:positionH relativeFrom="column">
                  <wp:posOffset>909955</wp:posOffset>
                </wp:positionH>
                <wp:positionV relativeFrom="paragraph">
                  <wp:posOffset>441325</wp:posOffset>
                </wp:positionV>
                <wp:extent cx="4495800" cy="3590925"/>
                <wp:effectExtent l="0" t="0" r="0" b="0"/>
                <wp:wrapNone/>
                <wp:docPr id="1188249231" name="Rectangle : coins arrondis 10"/>
                <wp:cNvGraphicFramePr/>
                <a:graphic xmlns:a="http://schemas.openxmlformats.org/drawingml/2006/main">
                  <a:graphicData uri="http://schemas.microsoft.com/office/word/2010/wordprocessingShape">
                    <wps:wsp>
                      <wps:cNvSpPr/>
                      <wps:spPr>
                        <a:xfrm>
                          <a:off x="0" y="0"/>
                          <a:ext cx="4495800" cy="35909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E65923" w14:textId="77777777" w:rsidR="00F71BEA" w:rsidRDefault="00F71BEA" w:rsidP="00F71BEA">
                            <w:pPr>
                              <w:pStyle w:val="NormalWeb"/>
                            </w:pPr>
                            <w:r>
                              <w:rPr>
                                <w:noProof/>
                                <w:lang w:val="fr-FR" w:eastAsia="fr-FR"/>
                              </w:rPr>
                              <w:drawing>
                                <wp:inline distT="0" distB="0" distL="0" distR="0" wp14:anchorId="6A145766" wp14:editId="4537C276">
                                  <wp:extent cx="3990975" cy="3124200"/>
                                  <wp:effectExtent l="0" t="0" r="9525" b="0"/>
                                  <wp:docPr id="69306790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90975" cy="3124200"/>
                                          </a:xfrm>
                                          <a:prstGeom prst="rect">
                                            <a:avLst/>
                                          </a:prstGeom>
                                          <a:noFill/>
                                          <a:ln>
                                            <a:noFill/>
                                          </a:ln>
                                        </pic:spPr>
                                      </pic:pic>
                                    </a:graphicData>
                                  </a:graphic>
                                </wp:inline>
                              </w:drawing>
                            </w:r>
                          </w:p>
                          <w:p w14:paraId="5FF65FCE" w14:textId="77777777" w:rsidR="00F71BEA" w:rsidRDefault="00F71BEA" w:rsidP="00F71B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893F384" id="_x0000_s1076" style="position:absolute;left:0;text-align:left;margin-left:71.65pt;margin-top:34.75pt;width:354pt;height:282.7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" filled="f" stroked="f" strokeweight="1pt">
                <v:stroke joinstyle="miter"/>
                <v:textbox>
                  <w:txbxContent>
                    <w:p w14:paraId="40E65923" w14:textId="77777777" w:rsidR="00F71BEA" w:rsidRDefault="00F71BEA" w:rsidP="00F71BEA">
                      <w:pPr>
                        <w:pStyle w:val="NormalWeb"/>
                      </w:pPr>
                      <w:r>
                        <w:rPr>
                          <w:noProof/>
                          <w:lang w:val="fr-FR" w:eastAsia="fr-FR"/>
                        </w:rPr>
                        <w:drawing>
                          <wp:inline distT="0" distB="0" distL="0" distR="0" wp14:anchorId="6A145766" wp14:editId="4537C276">
                            <wp:extent cx="3990975" cy="3124200"/>
                            <wp:effectExtent l="0" t="0" r="9525" b="0"/>
                            <wp:docPr id="69306790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90975" cy="3124200"/>
                                    </a:xfrm>
                                    <a:prstGeom prst="rect">
                                      <a:avLst/>
                                    </a:prstGeom>
                                    <a:noFill/>
                                    <a:ln>
                                      <a:noFill/>
                                    </a:ln>
                                  </pic:spPr>
                                </pic:pic>
                              </a:graphicData>
                            </a:graphic>
                          </wp:inline>
                        </w:drawing>
                      </w:r>
                    </w:p>
                    <w:p w14:paraId="5FF65FCE" w14:textId="77777777" w:rsidR="00F71BEA" w:rsidRDefault="00F71BEA" w:rsidP="00F71BEA">
                      <w:pPr>
                        <w:jc w:val="center"/>
                      </w:pPr>
                    </w:p>
                  </w:txbxContent>
                </v:textbox>
              </v:roundrect>
            </w:pict>
          </mc:Fallback>
        </mc:AlternateContent>
      </w:r>
      <w:r w:rsidR="00F5744A" w:rsidRPr="00C61721">
        <w:rPr>
          <w:rFonts w:ascii="Times New Roman" w:hAnsi="Times New Roman" w:cs="Times New Roman"/>
          <w:b/>
          <w:bCs/>
          <w:color w:val="000000" w:themeColor="text1"/>
          <w:sz w:val="32"/>
          <w:szCs w:val="32"/>
          <w:lang w:val="fr-FR"/>
        </w:rPr>
        <w:t xml:space="preserve">                                                                                                                            </w:t>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000A03C5" w:rsidRPr="00C61721">
        <w:rPr>
          <w:rFonts w:ascii="Times New Roman" w:hAnsi="Times New Roman" w:cs="Times New Roman"/>
          <w:b/>
          <w:bCs/>
          <w:noProof/>
          <w:color w:val="000000" w:themeColor="text1"/>
          <w:sz w:val="32"/>
          <w:szCs w:val="32"/>
          <w:lang w:val="fr-FR" w:eastAsia="fr-FR"/>
        </w:rPr>
        <w:lastRenderedPageBreak/>
        <mc:AlternateContent>
          <mc:Choice Requires="wps">
            <w:drawing>
              <wp:anchor distT="0" distB="0" distL="114300" distR="114300" simplePos="0" relativeHeight="251732992" behindDoc="0" locked="0" layoutInCell="1" allowOverlap="1" wp14:anchorId="2EF1CA4C" wp14:editId="3078061E">
                <wp:simplePos x="0" y="0"/>
                <wp:positionH relativeFrom="column">
                  <wp:posOffset>-213995</wp:posOffset>
                </wp:positionH>
                <wp:positionV relativeFrom="paragraph">
                  <wp:posOffset>-128270</wp:posOffset>
                </wp:positionV>
                <wp:extent cx="6553200" cy="600075"/>
                <wp:effectExtent l="0" t="0" r="0" b="0"/>
                <wp:wrapNone/>
                <wp:docPr id="1395013047" name="Rectangle : coins arrondis 15"/>
                <wp:cNvGraphicFramePr/>
                <a:graphic xmlns:a="http://schemas.openxmlformats.org/drawingml/2006/main">
                  <a:graphicData uri="http://schemas.microsoft.com/office/word/2010/wordprocessingShape">
                    <wps:wsp>
                      <wps:cNvSpPr/>
                      <wps:spPr>
                        <a:xfrm>
                          <a:off x="0" y="0"/>
                          <a:ext cx="6553200" cy="6000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AA107F" w14:textId="77777777" w:rsidR="000A03C5" w:rsidRPr="00C61721" w:rsidRDefault="000A03C5" w:rsidP="000A03C5">
                            <w:pPr>
                              <w:jc w:val="center"/>
                              <w:rPr>
                                <w:lang w:val="fr-FR"/>
                              </w:rPr>
                            </w:pPr>
                            <w:r>
                              <w:rPr>
                                <w:rFonts w:ascii="Times New Roman" w:hAnsi="Times New Roman" w:cs="Times New Roman"/>
                                <w:color w:val="000000" w:themeColor="text1"/>
                                <w:sz w:val="26"/>
                                <w:szCs w:val="26"/>
                                <w:lang w:val="fr-FR"/>
                              </w:rPr>
                              <w:t>Pour la mise en place du proxypass dans le fichier apache2.conf nous allons ajouter le nom du container plus le port exposé à l’intérieur.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EF1CA4C" id="_x0000_s1077" style="position:absolute;left:0;text-align:left;margin-left:-16.85pt;margin-top:-10.1pt;width:516pt;height:47.2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" filled="f" stroked="f" strokeweight="1pt">
                <v:stroke joinstyle="miter"/>
                <v:textbox>
                  <w:txbxContent>
                    <w:p w14:paraId="14AA107F" w14:textId="77777777" w:rsidR="000A03C5" w:rsidRPr="00C61721" w:rsidRDefault="000A03C5" w:rsidP="000A03C5">
                      <w:pPr>
                        <w:jc w:val="center"/>
                        <w:rPr>
                          <w:lang w:val="fr-FR"/>
                        </w:rPr>
                      </w:pPr>
                      <w:r>
                        <w:rPr>
                          <w:rFonts w:ascii="Times New Roman" w:hAnsi="Times New Roman" w:cs="Times New Roman"/>
                          <w:color w:val="000000" w:themeColor="text1"/>
                          <w:sz w:val="26"/>
                          <w:szCs w:val="26"/>
                          <w:lang w:val="fr-FR"/>
                        </w:rPr>
                        <w:t>Pour la mise en place du proxypass dans le fichier apache2.conf nous allons ajouter le nom du container plus le port exposé à l’intérieur.</w:t>
                      </w:r>
                    </w:p>
                  </w:txbxContent>
                </v:textbox>
              </v:roundrect>
            </w:pict>
          </mc:Fallback>
        </mc:AlternateContent>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00353ECE"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36064" behindDoc="0" locked="0" layoutInCell="1" allowOverlap="1" wp14:anchorId="0CEA9A0F" wp14:editId="0AB14BB8">
                <wp:simplePos x="0" y="0"/>
                <wp:positionH relativeFrom="column">
                  <wp:posOffset>586105</wp:posOffset>
                </wp:positionH>
                <wp:positionV relativeFrom="paragraph">
                  <wp:posOffset>3767456</wp:posOffset>
                </wp:positionV>
                <wp:extent cx="5010150" cy="5105400"/>
                <wp:effectExtent l="0" t="0" r="0" b="0"/>
                <wp:wrapNone/>
                <wp:docPr id="1638447880" name="Rectangle : coins arrondis 19"/>
                <wp:cNvGraphicFramePr/>
                <a:graphic xmlns:a="http://schemas.openxmlformats.org/drawingml/2006/main">
                  <a:graphicData uri="http://schemas.microsoft.com/office/word/2010/wordprocessingShape">
                    <wps:wsp>
                      <wps:cNvSpPr/>
                      <wps:spPr>
                        <a:xfrm>
                          <a:off x="0" y="0"/>
                          <a:ext cx="5010150" cy="51054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675950" w14:textId="77777777" w:rsidR="00353ECE" w:rsidRDefault="00353ECE" w:rsidP="00353ECE">
                            <w:pPr>
                              <w:pStyle w:val="NormalWeb"/>
                            </w:pPr>
                            <w:r>
                              <w:rPr>
                                <w:noProof/>
                                <w:lang w:val="fr-FR" w:eastAsia="fr-FR"/>
                              </w:rPr>
                              <w:drawing>
                                <wp:inline distT="0" distB="0" distL="0" distR="0" wp14:anchorId="2969CEAE" wp14:editId="3BD1384A">
                                  <wp:extent cx="4343400" cy="5029200"/>
                                  <wp:effectExtent l="0" t="0" r="0" b="0"/>
                                  <wp:docPr id="2116454499"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3400" cy="5029200"/>
                                          </a:xfrm>
                                          <a:prstGeom prst="rect">
                                            <a:avLst/>
                                          </a:prstGeom>
                                          <a:noFill/>
                                          <a:ln>
                                            <a:noFill/>
                                          </a:ln>
                                        </pic:spPr>
                                      </pic:pic>
                                    </a:graphicData>
                                  </a:graphic>
                                </wp:inline>
                              </w:drawing>
                            </w:r>
                          </w:p>
                          <w:p w14:paraId="48DA4873" w14:textId="77777777" w:rsidR="00353ECE" w:rsidRDefault="00353ECE" w:rsidP="00353E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EA9A0F" id="Rectangle : coins arrondis 19" o:spid="_x0000_s1078" style="position:absolute;left:0;text-align:left;margin-left:46.15pt;margin-top:296.65pt;width:394.5pt;height:40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" filled="f" stroked="f" strokeweight="1pt">
                <v:stroke joinstyle="miter"/>
                <v:textbox>
                  <w:txbxContent>
                    <w:p w14:paraId="65675950" w14:textId="77777777" w:rsidR="00353ECE" w:rsidRDefault="00353ECE" w:rsidP="00353ECE">
                      <w:pPr>
                        <w:pStyle w:val="NormalWeb"/>
                      </w:pPr>
                      <w:r>
                        <w:rPr>
                          <w:noProof/>
                          <w:lang w:val="fr-FR" w:eastAsia="fr-FR"/>
                        </w:rPr>
                        <w:drawing>
                          <wp:inline distT="0" distB="0" distL="0" distR="0" wp14:anchorId="2969CEAE" wp14:editId="3BD1384A">
                            <wp:extent cx="4343400" cy="5029200"/>
                            <wp:effectExtent l="0" t="0" r="0" b="0"/>
                            <wp:docPr id="2116454499"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3400" cy="5029200"/>
                                    </a:xfrm>
                                    <a:prstGeom prst="rect">
                                      <a:avLst/>
                                    </a:prstGeom>
                                    <a:noFill/>
                                    <a:ln>
                                      <a:noFill/>
                                    </a:ln>
                                  </pic:spPr>
                                </pic:pic>
                              </a:graphicData>
                            </a:graphic>
                          </wp:inline>
                        </w:drawing>
                      </w:r>
                    </w:p>
                    <w:p w14:paraId="48DA4873" w14:textId="77777777" w:rsidR="00353ECE" w:rsidRDefault="00353ECE" w:rsidP="00353ECE">
                      <w:pPr>
                        <w:jc w:val="center"/>
                      </w:pPr>
                    </w:p>
                  </w:txbxContent>
                </v:textbox>
              </v:roundrect>
            </w:pict>
          </mc:Fallback>
        </mc:AlternateContent>
      </w:r>
      <w:r w:rsidR="00353ECE"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35040" behindDoc="0" locked="0" layoutInCell="1" allowOverlap="1" wp14:anchorId="1F24D9C3" wp14:editId="4B4389B0">
                <wp:simplePos x="0" y="0"/>
                <wp:positionH relativeFrom="column">
                  <wp:posOffset>-213995</wp:posOffset>
                </wp:positionH>
                <wp:positionV relativeFrom="paragraph">
                  <wp:posOffset>2881630</wp:posOffset>
                </wp:positionV>
                <wp:extent cx="6553200" cy="885825"/>
                <wp:effectExtent l="0" t="0" r="0" b="0"/>
                <wp:wrapNone/>
                <wp:docPr id="1970397707" name="Rectangle : coins arrondis 18"/>
                <wp:cNvGraphicFramePr/>
                <a:graphic xmlns:a="http://schemas.openxmlformats.org/drawingml/2006/main">
                  <a:graphicData uri="http://schemas.microsoft.com/office/word/2010/wordprocessingShape">
                    <wps:wsp>
                      <wps:cNvSpPr/>
                      <wps:spPr>
                        <a:xfrm>
                          <a:off x="0" y="0"/>
                          <a:ext cx="6553200" cy="8858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EAF2896" w14:textId="77777777" w:rsidR="00353ECE" w:rsidRPr="00353ECE" w:rsidRDefault="00353ECE" w:rsidP="00353ECE">
                            <w:pPr>
                              <w:rPr>
                                <w:rFonts w:ascii="Times New Roman" w:hAnsi="Times New Roman" w:cs="Times New Roman"/>
                                <w:color w:val="000000" w:themeColor="text1"/>
                                <w:sz w:val="28"/>
                                <w:szCs w:val="28"/>
                                <w:lang w:val="fr-FR"/>
                              </w:rPr>
                            </w:pPr>
                            <w:r w:rsidRPr="001550D4">
                              <w:rPr>
                                <w:rFonts w:ascii="Times New Roman" w:hAnsi="Times New Roman" w:cs="Times New Roman"/>
                                <w:color w:val="000000" w:themeColor="text1"/>
                                <w:sz w:val="28"/>
                                <w:szCs w:val="28"/>
                                <w:lang w:val="fr-FR"/>
                              </w:rPr>
                              <w:t>Ensuite nous utiliserons la commande docker-compose up -d</w:t>
                            </w:r>
                            <w:r>
                              <w:rPr>
                                <w:rFonts w:ascii="Times New Roman" w:hAnsi="Times New Roman" w:cs="Times New Roman"/>
                                <w:color w:val="000000" w:themeColor="text1"/>
                                <w:sz w:val="28"/>
                                <w:szCs w:val="28"/>
                                <w:lang w:val="fr-FR"/>
                              </w:rPr>
                              <w:t xml:space="preserve"> pour faire tourner le contenaineur. </w:t>
                            </w:r>
                            <w:r w:rsidRPr="001550D4">
                              <w:rPr>
                                <w:rFonts w:ascii="Times New Roman" w:hAnsi="Times New Roman" w:cs="Times New Roman"/>
                                <w:color w:val="000000" w:themeColor="text1"/>
                                <w:sz w:val="28"/>
                                <w:szCs w:val="28"/>
                                <w:lang w:val="fr-FR"/>
                              </w:rPr>
                              <w:t xml:space="preserve">Pour terminer nous exécuterons la commande docker inspect </w:t>
                            </w:r>
                            <w:r>
                              <w:rPr>
                                <w:rFonts w:ascii="Times New Roman" w:hAnsi="Times New Roman" w:cs="Times New Roman"/>
                                <w:color w:val="000000" w:themeColor="text1"/>
                                <w:sz w:val="28"/>
                                <w:szCs w:val="28"/>
                                <w:lang w:val="fr-FR"/>
                              </w:rPr>
                              <w:t xml:space="preserve">Mkdocs </w:t>
                            </w:r>
                            <w:r w:rsidRPr="001550D4">
                              <w:rPr>
                                <w:rFonts w:ascii="Times New Roman" w:hAnsi="Times New Roman" w:cs="Times New Roman"/>
                                <w:color w:val="000000" w:themeColor="text1"/>
                                <w:sz w:val="28"/>
                                <w:szCs w:val="28"/>
                                <w:lang w:val="fr-FR"/>
                              </w:rPr>
                              <w:t>pour voir</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l’ensemble des configurations effectuées.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F24D9C3" id="_x0000_s1079" style="position:absolute;left:0;text-align:left;margin-left:-16.85pt;margin-top:226.9pt;width:516pt;height:69.7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" filled="f" stroked="f" strokeweight="1pt">
                <v:stroke joinstyle="miter"/>
                <v:textbox>
                  <w:txbxContent>
                    <w:p w14:paraId="7EAF2896" w14:textId="77777777" w:rsidR="00353ECE" w:rsidRPr="00353ECE" w:rsidRDefault="00353ECE" w:rsidP="00353ECE">
                      <w:pPr>
                        <w:rPr>
                          <w:rFonts w:ascii="Times New Roman" w:hAnsi="Times New Roman" w:cs="Times New Roman"/>
                          <w:color w:val="000000" w:themeColor="text1"/>
                          <w:sz w:val="28"/>
                          <w:szCs w:val="28"/>
                          <w:lang w:val="fr-FR"/>
                        </w:rPr>
                      </w:pPr>
                      <w:r w:rsidRPr="001550D4">
                        <w:rPr>
                          <w:rFonts w:ascii="Times New Roman" w:hAnsi="Times New Roman" w:cs="Times New Roman"/>
                          <w:color w:val="000000" w:themeColor="text1"/>
                          <w:sz w:val="28"/>
                          <w:szCs w:val="28"/>
                          <w:lang w:val="fr-FR"/>
                        </w:rPr>
                        <w:t>Ensuite nous utiliserons la commande docker-compose up -d</w:t>
                      </w:r>
                      <w:r>
                        <w:rPr>
                          <w:rFonts w:ascii="Times New Roman" w:hAnsi="Times New Roman" w:cs="Times New Roman"/>
                          <w:color w:val="000000" w:themeColor="text1"/>
                          <w:sz w:val="28"/>
                          <w:szCs w:val="28"/>
                          <w:lang w:val="fr-FR"/>
                        </w:rPr>
                        <w:t xml:space="preserve"> pour faire tourner le contenaineur. </w:t>
                      </w:r>
                      <w:r w:rsidRPr="001550D4">
                        <w:rPr>
                          <w:rFonts w:ascii="Times New Roman" w:hAnsi="Times New Roman" w:cs="Times New Roman"/>
                          <w:color w:val="000000" w:themeColor="text1"/>
                          <w:sz w:val="28"/>
                          <w:szCs w:val="28"/>
                          <w:lang w:val="fr-FR"/>
                        </w:rPr>
                        <w:t xml:space="preserve">Pour terminer nous exécuterons la commande docker inspect </w:t>
                      </w:r>
                      <w:r>
                        <w:rPr>
                          <w:rFonts w:ascii="Times New Roman" w:hAnsi="Times New Roman" w:cs="Times New Roman"/>
                          <w:color w:val="000000" w:themeColor="text1"/>
                          <w:sz w:val="28"/>
                          <w:szCs w:val="28"/>
                          <w:lang w:val="fr-FR"/>
                        </w:rPr>
                        <w:t xml:space="preserve">Mkdocs </w:t>
                      </w:r>
                      <w:r w:rsidRPr="001550D4">
                        <w:rPr>
                          <w:rFonts w:ascii="Times New Roman" w:hAnsi="Times New Roman" w:cs="Times New Roman"/>
                          <w:color w:val="000000" w:themeColor="text1"/>
                          <w:sz w:val="28"/>
                          <w:szCs w:val="28"/>
                          <w:lang w:val="fr-FR"/>
                        </w:rPr>
                        <w:t>pour voir</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l’ensemble des configurations effectuées.</w:t>
                      </w:r>
                    </w:p>
                  </w:txbxContent>
                </v:textbox>
              </v:roundrect>
            </w:pict>
          </mc:Fallback>
        </mc:AlternateContent>
      </w:r>
      <w:r w:rsidR="00ED4720"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34016" behindDoc="0" locked="0" layoutInCell="1" allowOverlap="1" wp14:anchorId="63C2DD0A" wp14:editId="030C92FD">
                <wp:simplePos x="0" y="0"/>
                <wp:positionH relativeFrom="column">
                  <wp:posOffset>281305</wp:posOffset>
                </wp:positionH>
                <wp:positionV relativeFrom="paragraph">
                  <wp:posOffset>548005</wp:posOffset>
                </wp:positionV>
                <wp:extent cx="5505450" cy="2124075"/>
                <wp:effectExtent l="0" t="0" r="0" b="0"/>
                <wp:wrapNone/>
                <wp:docPr id="1220247537" name="Rectangle : coins arrondis 16"/>
                <wp:cNvGraphicFramePr/>
                <a:graphic xmlns:a="http://schemas.openxmlformats.org/drawingml/2006/main">
                  <a:graphicData uri="http://schemas.microsoft.com/office/word/2010/wordprocessingShape">
                    <wps:wsp>
                      <wps:cNvSpPr/>
                      <wps:spPr>
                        <a:xfrm>
                          <a:off x="0" y="0"/>
                          <a:ext cx="5505450" cy="21240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E25EB1" w14:textId="77777777" w:rsidR="00ED4720" w:rsidRDefault="00ED4720" w:rsidP="00ED4720">
                            <w:pPr>
                              <w:pStyle w:val="NormalWeb"/>
                            </w:pPr>
                            <w:r>
                              <w:rPr>
                                <w:noProof/>
                                <w:lang w:val="fr-FR" w:eastAsia="fr-FR"/>
                              </w:rPr>
                              <w:drawing>
                                <wp:inline distT="0" distB="0" distL="0" distR="0" wp14:anchorId="5B2AAEE5" wp14:editId="1F2787D0">
                                  <wp:extent cx="5067300" cy="1838325"/>
                                  <wp:effectExtent l="0" t="0" r="0" b="9525"/>
                                  <wp:docPr id="98592280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67300" cy="1838325"/>
                                          </a:xfrm>
                                          <a:prstGeom prst="rect">
                                            <a:avLst/>
                                          </a:prstGeom>
                                          <a:noFill/>
                                          <a:ln>
                                            <a:noFill/>
                                          </a:ln>
                                        </pic:spPr>
                                      </pic:pic>
                                    </a:graphicData>
                                  </a:graphic>
                                </wp:inline>
                              </w:drawing>
                            </w:r>
                          </w:p>
                          <w:p w14:paraId="225784DE" w14:textId="77777777" w:rsidR="00ED4720" w:rsidRDefault="00ED4720" w:rsidP="00ED47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C2DD0A" id="Rectangle : coins arrondis 16" o:spid="_x0000_s1080" style="position:absolute;left:0;text-align:left;margin-left:22.15pt;margin-top:43.15pt;width:433.5pt;height:167.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" filled="f" stroked="f" strokeweight="1pt">
                <v:stroke joinstyle="miter"/>
                <v:textbox>
                  <w:txbxContent>
                    <w:p w14:paraId="57E25EB1" w14:textId="77777777" w:rsidR="00ED4720" w:rsidRDefault="00ED4720" w:rsidP="00ED4720">
                      <w:pPr>
                        <w:pStyle w:val="NormalWeb"/>
                      </w:pPr>
                      <w:r>
                        <w:rPr>
                          <w:noProof/>
                          <w:lang w:val="fr-FR" w:eastAsia="fr-FR"/>
                        </w:rPr>
                        <w:drawing>
                          <wp:inline distT="0" distB="0" distL="0" distR="0" wp14:anchorId="5B2AAEE5" wp14:editId="1F2787D0">
                            <wp:extent cx="5067300" cy="1838325"/>
                            <wp:effectExtent l="0" t="0" r="0" b="9525"/>
                            <wp:docPr id="98592280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67300" cy="1838325"/>
                                    </a:xfrm>
                                    <a:prstGeom prst="rect">
                                      <a:avLst/>
                                    </a:prstGeom>
                                    <a:noFill/>
                                    <a:ln>
                                      <a:noFill/>
                                    </a:ln>
                                  </pic:spPr>
                                </pic:pic>
                              </a:graphicData>
                            </a:graphic>
                          </wp:inline>
                        </w:drawing>
                      </w:r>
                    </w:p>
                    <w:p w14:paraId="225784DE" w14:textId="77777777" w:rsidR="00ED4720" w:rsidRDefault="00ED4720" w:rsidP="00ED4720">
                      <w:pPr>
                        <w:jc w:val="center"/>
                      </w:pPr>
                    </w:p>
                  </w:txbxContent>
                </v:textbox>
              </v:roundrect>
            </w:pict>
          </mc:Fallback>
        </mc:AlternateContent>
      </w:r>
      <w:r w:rsidR="00353ECE" w:rsidRPr="00C61721">
        <w:rPr>
          <w:rFonts w:ascii="Times New Roman" w:hAnsi="Times New Roman" w:cs="Times New Roman"/>
          <w:b/>
          <w:bCs/>
          <w:color w:val="000000" w:themeColor="text1"/>
          <w:sz w:val="32"/>
          <w:szCs w:val="32"/>
          <w:lang w:val="fr-FR"/>
        </w:rPr>
        <w:t xml:space="preserve">                  </w:t>
      </w:r>
      <w:r w:rsidR="00353ECE" w:rsidRPr="00C61721">
        <w:rPr>
          <w:rFonts w:ascii="Times New Roman" w:hAnsi="Times New Roman" w:cs="Times New Roman"/>
          <w:b/>
          <w:bCs/>
          <w:color w:val="000000" w:themeColor="text1"/>
          <w:sz w:val="32"/>
          <w:szCs w:val="32"/>
          <w:lang w:val="fr-FR"/>
        </w:rPr>
        <w:tab/>
      </w:r>
      <w:r w:rsidR="00353ECE" w:rsidRPr="00C61721">
        <w:rPr>
          <w:rFonts w:ascii="Times New Roman" w:hAnsi="Times New Roman" w:cs="Times New Roman"/>
          <w:b/>
          <w:bCs/>
          <w:color w:val="000000" w:themeColor="text1"/>
          <w:sz w:val="32"/>
          <w:szCs w:val="32"/>
          <w:lang w:val="fr-FR"/>
        </w:rPr>
        <w:tab/>
      </w:r>
      <w:r w:rsidR="00353ECE"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00F5744A" w:rsidRPr="00C61721">
        <w:rPr>
          <w:rFonts w:ascii="Times New Roman" w:hAnsi="Times New Roman" w:cs="Times New Roman"/>
          <w:b/>
          <w:bCs/>
          <w:color w:val="000000" w:themeColor="text1"/>
          <w:sz w:val="32"/>
          <w:szCs w:val="32"/>
          <w:lang w:val="fr-FR"/>
        </w:rPr>
        <w:t xml:space="preserve">                                                                                                                </w:t>
      </w:r>
      <w:r w:rsidR="00353ECE" w:rsidRPr="00C61721">
        <w:rPr>
          <w:rFonts w:ascii="Times New Roman" w:hAnsi="Times New Roman" w:cs="Times New Roman"/>
          <w:b/>
          <w:bCs/>
          <w:color w:val="000000" w:themeColor="text1"/>
          <w:sz w:val="32"/>
          <w:szCs w:val="32"/>
          <w:lang w:val="fr-FR"/>
        </w:rPr>
        <w:tab/>
      </w:r>
      <w:r w:rsidR="00F5744A" w:rsidRPr="00C61721">
        <w:rPr>
          <w:rFonts w:ascii="Times New Roman" w:hAnsi="Times New Roman" w:cs="Times New Roman"/>
          <w:b/>
          <w:bCs/>
          <w:color w:val="000000" w:themeColor="text1"/>
          <w:sz w:val="32"/>
          <w:szCs w:val="32"/>
          <w:lang w:val="fr-FR"/>
        </w:rPr>
        <w:t xml:space="preserve">                                                                                                                          </w:t>
      </w:r>
    </w:p>
    <w:p w14:paraId="42B23171" w14:textId="77777777" w:rsidR="00353ECE" w:rsidRPr="00C61721" w:rsidRDefault="00353ECE" w:rsidP="00C61721">
      <w:pPr>
        <w:jc w:val="both"/>
        <w:rPr>
          <w:rFonts w:ascii="Times New Roman" w:hAnsi="Times New Roman" w:cs="Times New Roman"/>
          <w:b/>
          <w:bCs/>
          <w:color w:val="000000" w:themeColor="text1"/>
          <w:sz w:val="32"/>
          <w:szCs w:val="32"/>
          <w:lang w:val="fr-FR"/>
        </w:rPr>
      </w:pPr>
    </w:p>
    <w:p w14:paraId="491F82EF" w14:textId="77777777" w:rsidR="00353ECE" w:rsidRPr="00C61721" w:rsidRDefault="00353ECE" w:rsidP="00C61721">
      <w:pPr>
        <w:jc w:val="both"/>
        <w:rPr>
          <w:rFonts w:ascii="Times New Roman" w:hAnsi="Times New Roman" w:cs="Times New Roman"/>
          <w:b/>
          <w:bCs/>
          <w:color w:val="000000" w:themeColor="text1"/>
          <w:sz w:val="32"/>
          <w:szCs w:val="32"/>
          <w:lang w:val="fr-FR"/>
        </w:rPr>
      </w:pPr>
    </w:p>
    <w:p w14:paraId="58EEDE38" w14:textId="77777777" w:rsidR="00353ECE" w:rsidRPr="00C61721" w:rsidRDefault="00353ECE" w:rsidP="00C61721">
      <w:pPr>
        <w:jc w:val="both"/>
        <w:rPr>
          <w:rFonts w:ascii="Times New Roman" w:hAnsi="Times New Roman" w:cs="Times New Roman"/>
          <w:b/>
          <w:bCs/>
          <w:color w:val="000000" w:themeColor="text1"/>
          <w:sz w:val="32"/>
          <w:szCs w:val="32"/>
          <w:lang w:val="fr-FR"/>
        </w:rPr>
      </w:pPr>
    </w:p>
    <w:p w14:paraId="5ECFEA8D" w14:textId="77777777" w:rsidR="00353ECE" w:rsidRPr="00C61721" w:rsidRDefault="00353ECE" w:rsidP="00C61721">
      <w:pPr>
        <w:jc w:val="both"/>
        <w:rPr>
          <w:rFonts w:ascii="Times New Roman" w:hAnsi="Times New Roman" w:cs="Times New Roman"/>
          <w:b/>
          <w:bCs/>
          <w:color w:val="000000" w:themeColor="text1"/>
          <w:sz w:val="32"/>
          <w:szCs w:val="32"/>
          <w:lang w:val="fr-FR"/>
        </w:rPr>
      </w:pPr>
    </w:p>
    <w:p w14:paraId="696605C0" w14:textId="77777777" w:rsidR="00353ECE" w:rsidRPr="00C61721" w:rsidRDefault="00353ECE" w:rsidP="00C61721">
      <w:pPr>
        <w:jc w:val="both"/>
        <w:rPr>
          <w:rFonts w:ascii="Times New Roman" w:hAnsi="Times New Roman" w:cs="Times New Roman"/>
          <w:b/>
          <w:bCs/>
          <w:color w:val="000000" w:themeColor="text1"/>
          <w:sz w:val="32"/>
          <w:szCs w:val="32"/>
          <w:lang w:val="fr-FR"/>
        </w:rPr>
      </w:pPr>
    </w:p>
    <w:p w14:paraId="09F7917C" w14:textId="77777777" w:rsidR="00353ECE" w:rsidRPr="00C61721" w:rsidRDefault="00353ECE" w:rsidP="00C61721">
      <w:pPr>
        <w:jc w:val="both"/>
        <w:rPr>
          <w:rFonts w:ascii="Times New Roman" w:hAnsi="Times New Roman" w:cs="Times New Roman"/>
          <w:b/>
          <w:bCs/>
          <w:color w:val="000000" w:themeColor="text1"/>
          <w:sz w:val="32"/>
          <w:szCs w:val="32"/>
          <w:lang w:val="fr-FR"/>
        </w:rPr>
      </w:pPr>
    </w:p>
    <w:p w14:paraId="799509C0" w14:textId="77777777" w:rsidR="00353ECE" w:rsidRPr="00C61721" w:rsidRDefault="00353ECE" w:rsidP="00C61721">
      <w:pPr>
        <w:jc w:val="both"/>
        <w:rPr>
          <w:rFonts w:ascii="Times New Roman" w:hAnsi="Times New Roman" w:cs="Times New Roman"/>
          <w:b/>
          <w:bCs/>
          <w:color w:val="000000" w:themeColor="text1"/>
          <w:sz w:val="32"/>
          <w:szCs w:val="32"/>
          <w:lang w:val="fr-FR"/>
        </w:rPr>
      </w:pPr>
    </w:p>
    <w:p w14:paraId="65A4046E" w14:textId="77777777" w:rsidR="00353ECE" w:rsidRPr="00C61721" w:rsidRDefault="00353ECE" w:rsidP="00C61721">
      <w:pPr>
        <w:jc w:val="both"/>
        <w:rPr>
          <w:rFonts w:ascii="Times New Roman" w:hAnsi="Times New Roman" w:cs="Times New Roman"/>
          <w:b/>
          <w:bCs/>
          <w:color w:val="000000" w:themeColor="text1"/>
          <w:sz w:val="32"/>
          <w:szCs w:val="32"/>
          <w:lang w:val="fr-FR"/>
        </w:rPr>
      </w:pPr>
    </w:p>
    <w:p w14:paraId="604AEF90" w14:textId="77777777" w:rsidR="00353ECE" w:rsidRPr="00C61721" w:rsidRDefault="00353ECE" w:rsidP="00C61721">
      <w:pPr>
        <w:jc w:val="both"/>
        <w:rPr>
          <w:rFonts w:ascii="Times New Roman" w:hAnsi="Times New Roman" w:cs="Times New Roman"/>
          <w:b/>
          <w:bCs/>
          <w:color w:val="000000" w:themeColor="text1"/>
          <w:sz w:val="32"/>
          <w:szCs w:val="32"/>
          <w:lang w:val="fr-FR"/>
        </w:rPr>
      </w:pPr>
    </w:p>
    <w:p w14:paraId="35D54DF7" w14:textId="77777777" w:rsidR="00353ECE" w:rsidRPr="00C61721" w:rsidRDefault="00353ECE" w:rsidP="00C61721">
      <w:pPr>
        <w:jc w:val="both"/>
        <w:rPr>
          <w:rFonts w:ascii="Times New Roman" w:hAnsi="Times New Roman" w:cs="Times New Roman"/>
          <w:b/>
          <w:bCs/>
          <w:color w:val="000000" w:themeColor="text1"/>
          <w:sz w:val="32"/>
          <w:szCs w:val="32"/>
          <w:lang w:val="fr-FR"/>
        </w:rPr>
      </w:pPr>
    </w:p>
    <w:p w14:paraId="531CD0B9" w14:textId="77777777" w:rsidR="00353ECE" w:rsidRPr="00C61721" w:rsidRDefault="00353ECE" w:rsidP="00C61721">
      <w:pPr>
        <w:jc w:val="both"/>
        <w:rPr>
          <w:rFonts w:ascii="Times New Roman" w:hAnsi="Times New Roman" w:cs="Times New Roman"/>
          <w:b/>
          <w:bCs/>
          <w:color w:val="000000" w:themeColor="text1"/>
          <w:sz w:val="32"/>
          <w:szCs w:val="32"/>
          <w:lang w:val="fr-FR"/>
        </w:rPr>
      </w:pPr>
    </w:p>
    <w:p w14:paraId="13803ACD" w14:textId="77777777" w:rsidR="00353ECE" w:rsidRPr="00C61721" w:rsidRDefault="00353ECE" w:rsidP="00C61721">
      <w:pPr>
        <w:jc w:val="both"/>
        <w:rPr>
          <w:rFonts w:ascii="Times New Roman" w:hAnsi="Times New Roman" w:cs="Times New Roman"/>
          <w:b/>
          <w:bCs/>
          <w:color w:val="000000" w:themeColor="text1"/>
          <w:sz w:val="32"/>
          <w:szCs w:val="32"/>
          <w:lang w:val="fr-FR"/>
        </w:rPr>
      </w:pPr>
    </w:p>
    <w:p w14:paraId="395C8C09" w14:textId="77777777" w:rsidR="00353ECE" w:rsidRPr="00C61721" w:rsidRDefault="00353ECE" w:rsidP="00C61721">
      <w:pPr>
        <w:jc w:val="both"/>
        <w:rPr>
          <w:rFonts w:ascii="Times New Roman" w:hAnsi="Times New Roman" w:cs="Times New Roman"/>
          <w:b/>
          <w:bCs/>
          <w:color w:val="000000" w:themeColor="text1"/>
          <w:sz w:val="32"/>
          <w:szCs w:val="32"/>
          <w:lang w:val="fr-FR"/>
        </w:rPr>
      </w:pPr>
    </w:p>
    <w:p w14:paraId="2E750CA3" w14:textId="77777777" w:rsidR="00353ECE" w:rsidRPr="00C61721" w:rsidRDefault="00353ECE" w:rsidP="00C61721">
      <w:pPr>
        <w:jc w:val="both"/>
        <w:rPr>
          <w:rFonts w:ascii="Times New Roman" w:hAnsi="Times New Roman" w:cs="Times New Roman"/>
          <w:b/>
          <w:bCs/>
          <w:color w:val="000000" w:themeColor="text1"/>
          <w:sz w:val="32"/>
          <w:szCs w:val="32"/>
          <w:lang w:val="fr-FR"/>
        </w:rPr>
      </w:pPr>
    </w:p>
    <w:p w14:paraId="5B729B1C" w14:textId="77777777" w:rsidR="00353ECE" w:rsidRPr="00C61721" w:rsidRDefault="00353ECE" w:rsidP="00C61721">
      <w:pPr>
        <w:jc w:val="both"/>
        <w:rPr>
          <w:rFonts w:ascii="Times New Roman" w:hAnsi="Times New Roman" w:cs="Times New Roman"/>
          <w:b/>
          <w:bCs/>
          <w:color w:val="000000" w:themeColor="text1"/>
          <w:sz w:val="32"/>
          <w:szCs w:val="32"/>
          <w:lang w:val="fr-FR"/>
        </w:rPr>
      </w:pPr>
    </w:p>
    <w:p w14:paraId="56B56F77" w14:textId="77777777" w:rsidR="00353ECE" w:rsidRPr="00C61721" w:rsidRDefault="00353ECE" w:rsidP="00C61721">
      <w:pPr>
        <w:jc w:val="both"/>
        <w:rPr>
          <w:rFonts w:ascii="Times New Roman" w:hAnsi="Times New Roman" w:cs="Times New Roman"/>
          <w:b/>
          <w:bCs/>
          <w:color w:val="000000" w:themeColor="text1"/>
          <w:sz w:val="32"/>
          <w:szCs w:val="32"/>
          <w:lang w:val="fr-FR"/>
        </w:rPr>
      </w:pPr>
    </w:p>
    <w:p w14:paraId="09821076" w14:textId="77777777" w:rsidR="00353ECE" w:rsidRPr="00C61721" w:rsidRDefault="00353ECE" w:rsidP="00C61721">
      <w:pPr>
        <w:jc w:val="both"/>
        <w:rPr>
          <w:rFonts w:ascii="Times New Roman" w:hAnsi="Times New Roman" w:cs="Times New Roman"/>
          <w:b/>
          <w:bCs/>
          <w:color w:val="000000" w:themeColor="text1"/>
          <w:sz w:val="32"/>
          <w:szCs w:val="32"/>
          <w:lang w:val="fr-FR"/>
        </w:rPr>
      </w:pPr>
    </w:p>
    <w:p w14:paraId="5DBE2561" w14:textId="77777777" w:rsidR="00353ECE" w:rsidRPr="00C61721" w:rsidRDefault="00353ECE" w:rsidP="00C61721">
      <w:pPr>
        <w:jc w:val="both"/>
        <w:rPr>
          <w:rFonts w:ascii="Times New Roman" w:hAnsi="Times New Roman" w:cs="Times New Roman"/>
          <w:b/>
          <w:bCs/>
          <w:color w:val="000000" w:themeColor="text1"/>
          <w:sz w:val="32"/>
          <w:szCs w:val="32"/>
          <w:lang w:val="fr-FR"/>
        </w:rPr>
      </w:pPr>
    </w:p>
    <w:p w14:paraId="62ACE203" w14:textId="77777777" w:rsidR="00353ECE" w:rsidRPr="00C61721" w:rsidRDefault="00353ECE" w:rsidP="00C61721">
      <w:pPr>
        <w:jc w:val="both"/>
        <w:rPr>
          <w:rFonts w:ascii="Times New Roman" w:hAnsi="Times New Roman" w:cs="Times New Roman"/>
          <w:b/>
          <w:bCs/>
          <w:color w:val="000000" w:themeColor="text1"/>
          <w:sz w:val="32"/>
          <w:szCs w:val="32"/>
          <w:lang w:val="fr-FR"/>
        </w:rPr>
      </w:pPr>
    </w:p>
    <w:p w14:paraId="1D677CE3" w14:textId="77777777" w:rsidR="00353ECE" w:rsidRPr="00C61721" w:rsidRDefault="00353ECE" w:rsidP="00C61721">
      <w:pPr>
        <w:jc w:val="both"/>
        <w:rPr>
          <w:rFonts w:ascii="Times New Roman" w:hAnsi="Times New Roman" w:cs="Times New Roman"/>
          <w:b/>
          <w:bCs/>
          <w:color w:val="000000" w:themeColor="text1"/>
          <w:sz w:val="32"/>
          <w:szCs w:val="32"/>
          <w:lang w:val="fr-FR"/>
        </w:rPr>
      </w:pPr>
    </w:p>
    <w:p w14:paraId="262EC43E" w14:textId="77777777" w:rsidR="00353ECE" w:rsidRPr="00C61721" w:rsidRDefault="00353ECE" w:rsidP="00C61721">
      <w:pPr>
        <w:jc w:val="both"/>
        <w:rPr>
          <w:rFonts w:ascii="Times New Roman" w:hAnsi="Times New Roman" w:cs="Times New Roman"/>
          <w:b/>
          <w:bCs/>
          <w:color w:val="000000" w:themeColor="text1"/>
          <w:sz w:val="32"/>
          <w:szCs w:val="32"/>
          <w:lang w:val="fr-FR"/>
        </w:rPr>
      </w:pPr>
    </w:p>
    <w:p w14:paraId="6B2B45B4" w14:textId="77777777" w:rsidR="00353ECE" w:rsidRPr="00C61721" w:rsidRDefault="0014586B"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w:lastRenderedPageBreak/>
        <mc:AlternateContent>
          <mc:Choice Requires="wps">
            <w:drawing>
              <wp:anchor distT="0" distB="0" distL="114300" distR="114300" simplePos="0" relativeHeight="251737088" behindDoc="0" locked="0" layoutInCell="1" allowOverlap="1" wp14:anchorId="45A6A23F" wp14:editId="0A2295FD">
                <wp:simplePos x="0" y="0"/>
                <wp:positionH relativeFrom="column">
                  <wp:posOffset>109855</wp:posOffset>
                </wp:positionH>
                <wp:positionV relativeFrom="paragraph">
                  <wp:posOffset>-13970</wp:posOffset>
                </wp:positionV>
                <wp:extent cx="6229350" cy="1143000"/>
                <wp:effectExtent l="0" t="0" r="0" b="0"/>
                <wp:wrapNone/>
                <wp:docPr id="1273444181" name="Rectangle : coins arrondis 22"/>
                <wp:cNvGraphicFramePr/>
                <a:graphic xmlns:a="http://schemas.openxmlformats.org/drawingml/2006/main">
                  <a:graphicData uri="http://schemas.microsoft.com/office/word/2010/wordprocessingShape">
                    <wps:wsp>
                      <wps:cNvSpPr/>
                      <wps:spPr>
                        <a:xfrm>
                          <a:off x="0" y="0"/>
                          <a:ext cx="6229350" cy="11430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C46AFF" w14:textId="77777777" w:rsidR="005A071E" w:rsidRPr="006F6955" w:rsidRDefault="005A071E" w:rsidP="005A071E">
                            <w:pPr>
                              <w:jc w:val="center"/>
                              <w:rPr>
                                <w:rFonts w:ascii="Times New Roman" w:hAnsi="Times New Roman" w:cs="Times New Roman"/>
                                <w:color w:val="000000" w:themeColor="text1"/>
                                <w:sz w:val="28"/>
                                <w:szCs w:val="28"/>
                                <w:lang w:val="fr-FR"/>
                              </w:rPr>
                            </w:pPr>
                            <w:r w:rsidRPr="006F6955">
                              <w:rPr>
                                <w:rFonts w:ascii="Times New Roman" w:hAnsi="Times New Roman" w:cs="Times New Roman"/>
                                <w:color w:val="000000" w:themeColor="text1"/>
                                <w:sz w:val="28"/>
                                <w:szCs w:val="28"/>
                                <w:lang w:val="fr-FR"/>
                              </w:rPr>
                              <w:t xml:space="preserve">Dans cette partie commande nous retrouverons la nouvelle commande, l’image qui a servi à faire tourner le container, le </w:t>
                            </w:r>
                            <w:proofErr w:type="spellStart"/>
                            <w:r w:rsidRPr="006F6955">
                              <w:rPr>
                                <w:rFonts w:ascii="Times New Roman" w:hAnsi="Times New Roman" w:cs="Times New Roman"/>
                                <w:color w:val="000000" w:themeColor="text1"/>
                                <w:sz w:val="28"/>
                                <w:szCs w:val="28"/>
                                <w:lang w:val="fr-FR"/>
                              </w:rPr>
                              <w:t>repertoire</w:t>
                            </w:r>
                            <w:proofErr w:type="spellEnd"/>
                            <w:r w:rsidRPr="006F6955">
                              <w:rPr>
                                <w:rFonts w:ascii="Times New Roman" w:hAnsi="Times New Roman" w:cs="Times New Roman"/>
                                <w:color w:val="000000" w:themeColor="text1"/>
                                <w:sz w:val="28"/>
                                <w:szCs w:val="28"/>
                                <w:lang w:val="fr-FR"/>
                              </w:rPr>
                              <w:t xml:space="preserve"> courant, le numero du container, le nom du dossier, le nom du fichier de configuration, le chemin d’accès du </w:t>
                            </w:r>
                            <w:r w:rsidR="006F6955" w:rsidRPr="006F6955">
                              <w:rPr>
                                <w:rFonts w:ascii="Times New Roman" w:hAnsi="Times New Roman" w:cs="Times New Roman"/>
                                <w:color w:val="000000" w:themeColor="text1"/>
                                <w:sz w:val="28"/>
                                <w:szCs w:val="28"/>
                                <w:lang w:val="fr-FR"/>
                              </w:rPr>
                              <w:t>dossier, le nom du service et sa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5A6A23F" id="Rectangle : coins arrondis 22" o:spid="_x0000_s1081" style="position:absolute;left:0;text-align:left;margin-left:8.65pt;margin-top:-1.1pt;width:490.5pt;height:90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" filled="f" stroked="f" strokeweight="1pt">
                <v:stroke joinstyle="miter"/>
                <v:textbox>
                  <w:txbxContent>
                    <w:p w14:paraId="60C46AFF" w14:textId="77777777" w:rsidR="005A071E" w:rsidRPr="006F6955" w:rsidRDefault="005A071E" w:rsidP="005A071E">
                      <w:pPr>
                        <w:jc w:val="center"/>
                        <w:rPr>
                          <w:rFonts w:ascii="Times New Roman" w:hAnsi="Times New Roman" w:cs="Times New Roman"/>
                          <w:color w:val="000000" w:themeColor="text1"/>
                          <w:sz w:val="28"/>
                          <w:szCs w:val="28"/>
                          <w:lang w:val="fr-FR"/>
                        </w:rPr>
                      </w:pPr>
                      <w:r w:rsidRPr="006F6955">
                        <w:rPr>
                          <w:rFonts w:ascii="Times New Roman" w:hAnsi="Times New Roman" w:cs="Times New Roman"/>
                          <w:color w:val="000000" w:themeColor="text1"/>
                          <w:sz w:val="28"/>
                          <w:szCs w:val="28"/>
                          <w:lang w:val="fr-FR"/>
                        </w:rPr>
                        <w:t xml:space="preserve">Dans cette partie commande nous retrouverons la nouvelle commande, l’image qui a servi à faire tourner le container, le </w:t>
                      </w:r>
                      <w:proofErr w:type="spellStart"/>
                      <w:r w:rsidRPr="006F6955">
                        <w:rPr>
                          <w:rFonts w:ascii="Times New Roman" w:hAnsi="Times New Roman" w:cs="Times New Roman"/>
                          <w:color w:val="000000" w:themeColor="text1"/>
                          <w:sz w:val="28"/>
                          <w:szCs w:val="28"/>
                          <w:lang w:val="fr-FR"/>
                        </w:rPr>
                        <w:t>repertoire</w:t>
                      </w:r>
                      <w:proofErr w:type="spellEnd"/>
                      <w:r w:rsidRPr="006F6955">
                        <w:rPr>
                          <w:rFonts w:ascii="Times New Roman" w:hAnsi="Times New Roman" w:cs="Times New Roman"/>
                          <w:color w:val="000000" w:themeColor="text1"/>
                          <w:sz w:val="28"/>
                          <w:szCs w:val="28"/>
                          <w:lang w:val="fr-FR"/>
                        </w:rPr>
                        <w:t xml:space="preserve"> courant, le numero du container, le nom du dossier, le nom du fichier de configuration, le chemin d’accès du </w:t>
                      </w:r>
                      <w:r w:rsidR="006F6955" w:rsidRPr="006F6955">
                        <w:rPr>
                          <w:rFonts w:ascii="Times New Roman" w:hAnsi="Times New Roman" w:cs="Times New Roman"/>
                          <w:color w:val="000000" w:themeColor="text1"/>
                          <w:sz w:val="28"/>
                          <w:szCs w:val="28"/>
                          <w:lang w:val="fr-FR"/>
                        </w:rPr>
                        <w:t>dossier, le nom du service et sa version.</w:t>
                      </w:r>
                    </w:p>
                  </w:txbxContent>
                </v:textbox>
              </v:roundrect>
            </w:pict>
          </mc:Fallback>
        </mc:AlternateContent>
      </w:r>
    </w:p>
    <w:p w14:paraId="761DF9A8" w14:textId="77777777" w:rsidR="00353ECE" w:rsidRPr="00C61721" w:rsidRDefault="00353ECE" w:rsidP="00C61721">
      <w:pPr>
        <w:jc w:val="both"/>
        <w:rPr>
          <w:rFonts w:ascii="Times New Roman" w:hAnsi="Times New Roman" w:cs="Times New Roman"/>
          <w:b/>
          <w:bCs/>
          <w:color w:val="000000" w:themeColor="text1"/>
          <w:sz w:val="32"/>
          <w:szCs w:val="32"/>
          <w:lang w:val="fr-FR"/>
        </w:rPr>
      </w:pPr>
    </w:p>
    <w:p w14:paraId="76FF9831" w14:textId="77777777" w:rsidR="009B103A" w:rsidRPr="00C61721" w:rsidRDefault="009B103A" w:rsidP="00C61721">
      <w:pPr>
        <w:jc w:val="both"/>
        <w:rPr>
          <w:rFonts w:ascii="Times New Roman" w:hAnsi="Times New Roman" w:cs="Times New Roman"/>
          <w:b/>
          <w:bCs/>
          <w:color w:val="000000" w:themeColor="text1"/>
          <w:sz w:val="32"/>
          <w:szCs w:val="32"/>
          <w:lang w:val="fr-FR"/>
        </w:rPr>
      </w:pPr>
    </w:p>
    <w:p w14:paraId="467E7AE0" w14:textId="77777777" w:rsidR="009B103A" w:rsidRPr="00C61721" w:rsidRDefault="006F6955"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38112" behindDoc="0" locked="0" layoutInCell="1" allowOverlap="1" wp14:anchorId="24AB2E05" wp14:editId="688C36AD">
                <wp:simplePos x="0" y="0"/>
                <wp:positionH relativeFrom="column">
                  <wp:posOffset>-175895</wp:posOffset>
                </wp:positionH>
                <wp:positionV relativeFrom="paragraph">
                  <wp:posOffset>184785</wp:posOffset>
                </wp:positionV>
                <wp:extent cx="6591300" cy="4457700"/>
                <wp:effectExtent l="0" t="0" r="0" b="0"/>
                <wp:wrapNone/>
                <wp:docPr id="1699180284" name="Rectangle : coins arrondis 23"/>
                <wp:cNvGraphicFramePr/>
                <a:graphic xmlns:a="http://schemas.openxmlformats.org/drawingml/2006/main">
                  <a:graphicData uri="http://schemas.microsoft.com/office/word/2010/wordprocessingShape">
                    <wps:wsp>
                      <wps:cNvSpPr/>
                      <wps:spPr>
                        <a:xfrm>
                          <a:off x="0" y="0"/>
                          <a:ext cx="6591300" cy="44577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9300D1" w14:textId="77777777" w:rsidR="0014586B" w:rsidRDefault="0014586B" w:rsidP="0014586B">
                            <w:pPr>
                              <w:pStyle w:val="NormalWeb"/>
                              <w:jc w:val="center"/>
                            </w:pPr>
                            <w:r>
                              <w:rPr>
                                <w:noProof/>
                                <w:lang w:val="fr-FR" w:eastAsia="fr-FR"/>
                              </w:rPr>
                              <w:drawing>
                                <wp:inline distT="0" distB="0" distL="0" distR="0" wp14:anchorId="0F845E30" wp14:editId="01B6CD8A">
                                  <wp:extent cx="5886450" cy="4143375"/>
                                  <wp:effectExtent l="0" t="0" r="0" b="9525"/>
                                  <wp:docPr id="181778266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7">
                                            <a:extLst>
                                              <a:ext uri="{28A0092B-C50C-407E-A947-70E740481C1C}">
                                                <a14:useLocalDpi xmlns:a14="http://schemas.microsoft.com/office/drawing/2010/main" val="0"/>
                                              </a:ext>
                                            </a:extLst>
                                          </a:blip>
                                          <a:srcRect l="5536" t="7106" r="18619" b="34628"/>
                                          <a:stretch/>
                                        </pic:blipFill>
                                        <pic:spPr bwMode="auto">
                                          <a:xfrm>
                                            <a:off x="0" y="0"/>
                                            <a:ext cx="5886450" cy="4143375"/>
                                          </a:xfrm>
                                          <a:prstGeom prst="rect">
                                            <a:avLst/>
                                          </a:prstGeom>
                                          <a:noFill/>
                                          <a:ln>
                                            <a:noFill/>
                                          </a:ln>
                                          <a:extLst>
                                            <a:ext uri="{53640926-AAD7-44D8-BBD7-CCE9431645EC}">
                                              <a14:shadowObscured xmlns:a14="http://schemas.microsoft.com/office/drawing/2010/main"/>
                                            </a:ext>
                                          </a:extLst>
                                        </pic:spPr>
                                      </pic:pic>
                                    </a:graphicData>
                                  </a:graphic>
                                </wp:inline>
                              </w:drawing>
                            </w:r>
                          </w:p>
                          <w:p w14:paraId="709322EC" w14:textId="77777777" w:rsidR="0014586B" w:rsidRDefault="0014586B" w:rsidP="00145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AB2E05" id="_x0000_s1082" style="position:absolute;left:0;text-align:left;margin-left:-13.85pt;margin-top:14.55pt;width:519pt;height:35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" filled="f" stroked="f" strokeweight="1pt">
                <v:stroke joinstyle="miter"/>
                <v:textbox>
                  <w:txbxContent>
                    <w:p w14:paraId="269300D1" w14:textId="77777777" w:rsidR="0014586B" w:rsidRDefault="0014586B" w:rsidP="0014586B">
                      <w:pPr>
                        <w:pStyle w:val="NormalWeb"/>
                        <w:jc w:val="center"/>
                      </w:pPr>
                      <w:r>
                        <w:rPr>
                          <w:noProof/>
                          <w:lang w:val="fr-FR" w:eastAsia="fr-FR"/>
                        </w:rPr>
                        <w:drawing>
                          <wp:inline distT="0" distB="0" distL="0" distR="0" wp14:anchorId="0F845E30" wp14:editId="01B6CD8A">
                            <wp:extent cx="5886450" cy="4143375"/>
                            <wp:effectExtent l="0" t="0" r="0" b="9525"/>
                            <wp:docPr id="181778266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7">
                                      <a:extLst>
                                        <a:ext uri="{28A0092B-C50C-407E-A947-70E740481C1C}">
                                          <a14:useLocalDpi xmlns:a14="http://schemas.microsoft.com/office/drawing/2010/main" val="0"/>
                                        </a:ext>
                                      </a:extLst>
                                    </a:blip>
                                    <a:srcRect l="5536" t="7106" r="18619" b="34628"/>
                                    <a:stretch/>
                                  </pic:blipFill>
                                  <pic:spPr bwMode="auto">
                                    <a:xfrm>
                                      <a:off x="0" y="0"/>
                                      <a:ext cx="5886450" cy="4143375"/>
                                    </a:xfrm>
                                    <a:prstGeom prst="rect">
                                      <a:avLst/>
                                    </a:prstGeom>
                                    <a:noFill/>
                                    <a:ln>
                                      <a:noFill/>
                                    </a:ln>
                                    <a:extLst>
                                      <a:ext uri="{53640926-AAD7-44D8-BBD7-CCE9431645EC}">
                                        <a14:shadowObscured xmlns:a14="http://schemas.microsoft.com/office/drawing/2010/main"/>
                                      </a:ext>
                                    </a:extLst>
                                  </pic:spPr>
                                </pic:pic>
                              </a:graphicData>
                            </a:graphic>
                          </wp:inline>
                        </w:drawing>
                      </w:r>
                    </w:p>
                    <w:p w14:paraId="709322EC" w14:textId="77777777" w:rsidR="0014586B" w:rsidRDefault="0014586B" w:rsidP="0014586B">
                      <w:pPr>
                        <w:jc w:val="center"/>
                      </w:pPr>
                    </w:p>
                  </w:txbxContent>
                </v:textbox>
              </v:roundrect>
            </w:pict>
          </mc:Fallback>
        </mc:AlternateContent>
      </w:r>
    </w:p>
    <w:p w14:paraId="7D3CAC94" w14:textId="77777777" w:rsidR="009B103A" w:rsidRPr="00C61721" w:rsidRDefault="009B103A"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p>
    <w:p w14:paraId="1BB5955D" w14:textId="77777777" w:rsidR="009B103A" w:rsidRPr="00C61721" w:rsidRDefault="009B103A" w:rsidP="00C61721">
      <w:pPr>
        <w:jc w:val="both"/>
        <w:rPr>
          <w:rFonts w:ascii="Times New Roman" w:hAnsi="Times New Roman" w:cs="Times New Roman"/>
          <w:b/>
          <w:bCs/>
          <w:color w:val="000000" w:themeColor="text1"/>
          <w:sz w:val="32"/>
          <w:szCs w:val="32"/>
          <w:lang w:val="fr-FR"/>
        </w:rPr>
      </w:pPr>
    </w:p>
    <w:p w14:paraId="202FE455" w14:textId="77777777" w:rsidR="009B103A" w:rsidRPr="00C61721" w:rsidRDefault="009B103A" w:rsidP="00C61721">
      <w:pPr>
        <w:jc w:val="both"/>
        <w:rPr>
          <w:rFonts w:ascii="Times New Roman" w:hAnsi="Times New Roman" w:cs="Times New Roman"/>
          <w:b/>
          <w:bCs/>
          <w:color w:val="000000" w:themeColor="text1"/>
          <w:sz w:val="32"/>
          <w:szCs w:val="32"/>
          <w:lang w:val="fr-FR"/>
        </w:rPr>
      </w:pPr>
    </w:p>
    <w:p w14:paraId="685758A8" w14:textId="77777777" w:rsidR="009B103A" w:rsidRPr="00C61721" w:rsidRDefault="009B103A" w:rsidP="00C61721">
      <w:pPr>
        <w:jc w:val="both"/>
        <w:rPr>
          <w:rFonts w:ascii="Times New Roman" w:hAnsi="Times New Roman" w:cs="Times New Roman"/>
          <w:b/>
          <w:bCs/>
          <w:color w:val="000000" w:themeColor="text1"/>
          <w:sz w:val="32"/>
          <w:szCs w:val="32"/>
          <w:lang w:val="fr-FR"/>
        </w:rPr>
      </w:pPr>
    </w:p>
    <w:p w14:paraId="79F125AE" w14:textId="77777777" w:rsidR="009B103A" w:rsidRPr="00C61721" w:rsidRDefault="009B103A" w:rsidP="00C61721">
      <w:pPr>
        <w:jc w:val="both"/>
        <w:rPr>
          <w:rFonts w:ascii="Times New Roman" w:hAnsi="Times New Roman" w:cs="Times New Roman"/>
          <w:b/>
          <w:bCs/>
          <w:color w:val="000000" w:themeColor="text1"/>
          <w:sz w:val="32"/>
          <w:szCs w:val="32"/>
          <w:lang w:val="fr-FR"/>
        </w:rPr>
      </w:pPr>
    </w:p>
    <w:p w14:paraId="333F7FB2" w14:textId="77777777" w:rsidR="009B103A" w:rsidRPr="00C61721" w:rsidRDefault="009B103A" w:rsidP="00C61721">
      <w:pPr>
        <w:jc w:val="both"/>
        <w:rPr>
          <w:rFonts w:ascii="Times New Roman" w:hAnsi="Times New Roman" w:cs="Times New Roman"/>
          <w:b/>
          <w:bCs/>
          <w:color w:val="000000" w:themeColor="text1"/>
          <w:sz w:val="32"/>
          <w:szCs w:val="32"/>
          <w:lang w:val="fr-FR"/>
        </w:rPr>
      </w:pPr>
    </w:p>
    <w:p w14:paraId="26129054" w14:textId="77777777" w:rsidR="006A372B" w:rsidRPr="00C61721" w:rsidRDefault="009B103A"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w:lastRenderedPageBreak/>
        <mc:AlternateContent>
          <mc:Choice Requires="wps">
            <w:drawing>
              <wp:anchor distT="0" distB="0" distL="114300" distR="114300" simplePos="0" relativeHeight="251740160" behindDoc="0" locked="0" layoutInCell="1" allowOverlap="1" wp14:anchorId="56113534" wp14:editId="292A9DA0">
                <wp:simplePos x="0" y="0"/>
                <wp:positionH relativeFrom="column">
                  <wp:posOffset>-366395</wp:posOffset>
                </wp:positionH>
                <wp:positionV relativeFrom="paragraph">
                  <wp:posOffset>862330</wp:posOffset>
                </wp:positionV>
                <wp:extent cx="7038975" cy="5819775"/>
                <wp:effectExtent l="0" t="0" r="0" b="0"/>
                <wp:wrapNone/>
                <wp:docPr id="1617349772" name="Rectangle : coins arrondis 26"/>
                <wp:cNvGraphicFramePr/>
                <a:graphic xmlns:a="http://schemas.openxmlformats.org/drawingml/2006/main">
                  <a:graphicData uri="http://schemas.microsoft.com/office/word/2010/wordprocessingShape">
                    <wps:wsp>
                      <wps:cNvSpPr/>
                      <wps:spPr>
                        <a:xfrm>
                          <a:off x="0" y="0"/>
                          <a:ext cx="7038975" cy="58197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78CEAC" w14:textId="77777777" w:rsidR="009B103A" w:rsidRDefault="009B103A" w:rsidP="009B103A">
                            <w:pPr>
                              <w:pStyle w:val="NormalWeb"/>
                            </w:pPr>
                            <w:r>
                              <w:rPr>
                                <w:noProof/>
                                <w:lang w:val="fr-FR" w:eastAsia="fr-FR"/>
                              </w:rPr>
                              <w:drawing>
                                <wp:inline distT="0" distB="0" distL="0" distR="0" wp14:anchorId="641E067E" wp14:editId="2DAA7972">
                                  <wp:extent cx="6410325" cy="5267325"/>
                                  <wp:effectExtent l="0" t="0" r="9525" b="9525"/>
                                  <wp:docPr id="60858588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10325" cy="5267325"/>
                                          </a:xfrm>
                                          <a:prstGeom prst="rect">
                                            <a:avLst/>
                                          </a:prstGeom>
                                          <a:noFill/>
                                          <a:ln>
                                            <a:noFill/>
                                          </a:ln>
                                        </pic:spPr>
                                      </pic:pic>
                                    </a:graphicData>
                                  </a:graphic>
                                </wp:inline>
                              </w:drawing>
                            </w:r>
                          </w:p>
                          <w:p w14:paraId="409D3E81" w14:textId="77777777" w:rsidR="009B103A" w:rsidRDefault="009B103A" w:rsidP="009B103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113534" id="_x0000_s1083" style="position:absolute;left:0;text-align:left;margin-left:-28.85pt;margin-top:67.9pt;width:554.25pt;height:458.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" filled="f" stroked="f" strokeweight="1pt">
                <v:stroke joinstyle="miter"/>
                <v:textbox>
                  <w:txbxContent>
                    <w:p w14:paraId="0778CEAC" w14:textId="77777777" w:rsidR="009B103A" w:rsidRDefault="009B103A" w:rsidP="009B103A">
                      <w:pPr>
                        <w:pStyle w:val="NormalWeb"/>
                      </w:pPr>
                      <w:r>
                        <w:rPr>
                          <w:noProof/>
                          <w:lang w:val="fr-FR" w:eastAsia="fr-FR"/>
                        </w:rPr>
                        <w:drawing>
                          <wp:inline distT="0" distB="0" distL="0" distR="0" wp14:anchorId="641E067E" wp14:editId="2DAA7972">
                            <wp:extent cx="6410325" cy="5267325"/>
                            <wp:effectExtent l="0" t="0" r="9525" b="9525"/>
                            <wp:docPr id="60858588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10325" cy="5267325"/>
                                    </a:xfrm>
                                    <a:prstGeom prst="rect">
                                      <a:avLst/>
                                    </a:prstGeom>
                                    <a:noFill/>
                                    <a:ln>
                                      <a:noFill/>
                                    </a:ln>
                                  </pic:spPr>
                                </pic:pic>
                              </a:graphicData>
                            </a:graphic>
                          </wp:inline>
                        </w:drawing>
                      </w:r>
                    </w:p>
                    <w:p w14:paraId="409D3E81" w14:textId="77777777" w:rsidR="009B103A" w:rsidRDefault="009B103A" w:rsidP="009B103A">
                      <w:pPr>
                        <w:jc w:val="center"/>
                      </w:pPr>
                    </w:p>
                  </w:txbxContent>
                </v:textbox>
              </v:roundrect>
            </w:pict>
          </mc:Fallback>
        </mc:AlternateContent>
      </w: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39136" behindDoc="0" locked="0" layoutInCell="1" allowOverlap="1" wp14:anchorId="6D32FF5A" wp14:editId="7DFD863D">
                <wp:simplePos x="0" y="0"/>
                <wp:positionH relativeFrom="column">
                  <wp:posOffset>14605</wp:posOffset>
                </wp:positionH>
                <wp:positionV relativeFrom="paragraph">
                  <wp:posOffset>-90170</wp:posOffset>
                </wp:positionV>
                <wp:extent cx="6219825" cy="857250"/>
                <wp:effectExtent l="0" t="0" r="0" b="0"/>
                <wp:wrapNone/>
                <wp:docPr id="267157149" name="Rectangle : coins arrondis 25"/>
                <wp:cNvGraphicFramePr/>
                <a:graphic xmlns:a="http://schemas.openxmlformats.org/drawingml/2006/main">
                  <a:graphicData uri="http://schemas.microsoft.com/office/word/2010/wordprocessingShape">
                    <wps:wsp>
                      <wps:cNvSpPr/>
                      <wps:spPr>
                        <a:xfrm>
                          <a:off x="0" y="0"/>
                          <a:ext cx="6219825" cy="8572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D4927F" w14:textId="77777777" w:rsidR="006F6955" w:rsidRPr="006F6955" w:rsidRDefault="006F6955" w:rsidP="006F6955">
                            <w:pPr>
                              <w:jc w:val="center"/>
                              <w:rPr>
                                <w:rFonts w:ascii="Times New Roman" w:hAnsi="Times New Roman" w:cs="Times New Roman"/>
                                <w:color w:val="000000" w:themeColor="text1"/>
                                <w:sz w:val="28"/>
                                <w:szCs w:val="28"/>
                                <w:lang w:val="fr-FR"/>
                              </w:rPr>
                            </w:pPr>
                            <w:r w:rsidRPr="006F6955">
                              <w:rPr>
                                <w:rFonts w:ascii="Times New Roman" w:hAnsi="Times New Roman" w:cs="Times New Roman"/>
                                <w:color w:val="000000" w:themeColor="text1"/>
                                <w:sz w:val="28"/>
                                <w:szCs w:val="28"/>
                                <w:lang w:val="fr-FR"/>
                              </w:rPr>
                              <w:t>Dans cette partie nous rencontrons aliases, l’identifiant du r</w:t>
                            </w:r>
                            <w:r w:rsidR="006A372B">
                              <w:rPr>
                                <w:rFonts w:ascii="Times New Roman" w:hAnsi="Times New Roman" w:cs="Times New Roman"/>
                                <w:color w:val="000000" w:themeColor="text1"/>
                                <w:sz w:val="28"/>
                                <w:szCs w:val="28"/>
                                <w:lang w:val="fr-FR"/>
                              </w:rPr>
                              <w:t>é</w:t>
                            </w:r>
                            <w:r w:rsidRPr="006F6955">
                              <w:rPr>
                                <w:rFonts w:ascii="Times New Roman" w:hAnsi="Times New Roman" w:cs="Times New Roman"/>
                                <w:color w:val="000000" w:themeColor="text1"/>
                                <w:sz w:val="28"/>
                                <w:szCs w:val="28"/>
                                <w:lang w:val="fr-FR"/>
                              </w:rPr>
                              <w:t>seau, l’adresse ip et la pacerelle du r</w:t>
                            </w:r>
                            <w:r w:rsidR="006A372B">
                              <w:rPr>
                                <w:rFonts w:ascii="Times New Roman" w:hAnsi="Times New Roman" w:cs="Times New Roman"/>
                                <w:color w:val="000000" w:themeColor="text1"/>
                                <w:sz w:val="28"/>
                                <w:szCs w:val="28"/>
                                <w:lang w:val="fr-FR"/>
                              </w:rPr>
                              <w:t>é</w:t>
                            </w:r>
                            <w:r w:rsidRPr="006F6955">
                              <w:rPr>
                                <w:rFonts w:ascii="Times New Roman" w:hAnsi="Times New Roman" w:cs="Times New Roman"/>
                                <w:color w:val="000000" w:themeColor="text1"/>
                                <w:sz w:val="28"/>
                                <w:szCs w:val="28"/>
                                <w:lang w:val="fr-FR"/>
                              </w:rPr>
                              <w:t>seau afférant plus le préfixe. L’adresse mac et le nom.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32FF5A" id="Rectangle : coins arrondis 25" o:spid="_x0000_s1084" style="position:absolute;left:0;text-align:left;margin-left:1.15pt;margin-top:-7.1pt;width:489.75pt;height:6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" filled="f" stroked="f" strokeweight="1pt">
                <v:stroke joinstyle="miter"/>
                <v:textbox>
                  <w:txbxContent>
                    <w:p w14:paraId="4DD4927F" w14:textId="77777777" w:rsidR="006F6955" w:rsidRPr="006F6955" w:rsidRDefault="006F6955" w:rsidP="006F6955">
                      <w:pPr>
                        <w:jc w:val="center"/>
                        <w:rPr>
                          <w:rFonts w:ascii="Times New Roman" w:hAnsi="Times New Roman" w:cs="Times New Roman"/>
                          <w:color w:val="000000" w:themeColor="text1"/>
                          <w:sz w:val="28"/>
                          <w:szCs w:val="28"/>
                          <w:lang w:val="fr-FR"/>
                        </w:rPr>
                      </w:pPr>
                      <w:r w:rsidRPr="006F6955">
                        <w:rPr>
                          <w:rFonts w:ascii="Times New Roman" w:hAnsi="Times New Roman" w:cs="Times New Roman"/>
                          <w:color w:val="000000" w:themeColor="text1"/>
                          <w:sz w:val="28"/>
                          <w:szCs w:val="28"/>
                          <w:lang w:val="fr-FR"/>
                        </w:rPr>
                        <w:t>Dans cette partie nous rencontrons aliases, l’identifiant du r</w:t>
                      </w:r>
                      <w:r w:rsidR="006A372B">
                        <w:rPr>
                          <w:rFonts w:ascii="Times New Roman" w:hAnsi="Times New Roman" w:cs="Times New Roman"/>
                          <w:color w:val="000000" w:themeColor="text1"/>
                          <w:sz w:val="28"/>
                          <w:szCs w:val="28"/>
                          <w:lang w:val="fr-FR"/>
                        </w:rPr>
                        <w:t>é</w:t>
                      </w:r>
                      <w:r w:rsidRPr="006F6955">
                        <w:rPr>
                          <w:rFonts w:ascii="Times New Roman" w:hAnsi="Times New Roman" w:cs="Times New Roman"/>
                          <w:color w:val="000000" w:themeColor="text1"/>
                          <w:sz w:val="28"/>
                          <w:szCs w:val="28"/>
                          <w:lang w:val="fr-FR"/>
                        </w:rPr>
                        <w:t>seau, l’adresse ip et la pacerelle du r</w:t>
                      </w:r>
                      <w:r w:rsidR="006A372B">
                        <w:rPr>
                          <w:rFonts w:ascii="Times New Roman" w:hAnsi="Times New Roman" w:cs="Times New Roman"/>
                          <w:color w:val="000000" w:themeColor="text1"/>
                          <w:sz w:val="28"/>
                          <w:szCs w:val="28"/>
                          <w:lang w:val="fr-FR"/>
                        </w:rPr>
                        <w:t>é</w:t>
                      </w:r>
                      <w:r w:rsidRPr="006F6955">
                        <w:rPr>
                          <w:rFonts w:ascii="Times New Roman" w:hAnsi="Times New Roman" w:cs="Times New Roman"/>
                          <w:color w:val="000000" w:themeColor="text1"/>
                          <w:sz w:val="28"/>
                          <w:szCs w:val="28"/>
                          <w:lang w:val="fr-FR"/>
                        </w:rPr>
                        <w:t>seau afférant plus le préfixe. L’adresse mac et le nom.</w:t>
                      </w:r>
                    </w:p>
                  </w:txbxContent>
                </v:textbox>
              </v:roundrect>
            </w:pict>
          </mc:Fallback>
        </mc:AlternateContent>
      </w:r>
      <w:r w:rsidR="00F5744A" w:rsidRPr="00C61721">
        <w:rPr>
          <w:rFonts w:ascii="Times New Roman" w:hAnsi="Times New Roman" w:cs="Times New Roman"/>
          <w:b/>
          <w:bCs/>
          <w:color w:val="000000" w:themeColor="text1"/>
          <w:sz w:val="32"/>
          <w:szCs w:val="32"/>
          <w:lang w:val="fr-FR"/>
        </w:rPr>
        <w:t xml:space="preserve">                                                               </w:t>
      </w:r>
    </w:p>
    <w:p w14:paraId="3137B6FD" w14:textId="77777777" w:rsidR="006A372B" w:rsidRPr="00C61721" w:rsidRDefault="006A372B" w:rsidP="00C61721">
      <w:pPr>
        <w:jc w:val="both"/>
        <w:rPr>
          <w:rFonts w:ascii="Times New Roman" w:hAnsi="Times New Roman" w:cs="Times New Roman"/>
          <w:b/>
          <w:bCs/>
          <w:color w:val="000000" w:themeColor="text1"/>
          <w:sz w:val="32"/>
          <w:szCs w:val="32"/>
          <w:lang w:val="fr-FR"/>
        </w:rPr>
      </w:pPr>
    </w:p>
    <w:p w14:paraId="4173E4E5" w14:textId="77777777" w:rsidR="006A372B" w:rsidRPr="00C61721" w:rsidRDefault="006A372B" w:rsidP="00C61721">
      <w:pPr>
        <w:jc w:val="both"/>
        <w:rPr>
          <w:rFonts w:ascii="Times New Roman" w:hAnsi="Times New Roman" w:cs="Times New Roman"/>
          <w:b/>
          <w:bCs/>
          <w:color w:val="000000" w:themeColor="text1"/>
          <w:sz w:val="32"/>
          <w:szCs w:val="32"/>
          <w:lang w:val="fr-FR"/>
        </w:rPr>
      </w:pPr>
    </w:p>
    <w:p w14:paraId="16210EFE" w14:textId="77777777" w:rsidR="006A372B" w:rsidRPr="00C61721" w:rsidRDefault="006A372B" w:rsidP="00C61721">
      <w:pPr>
        <w:jc w:val="both"/>
        <w:rPr>
          <w:rFonts w:ascii="Times New Roman" w:hAnsi="Times New Roman" w:cs="Times New Roman"/>
          <w:b/>
          <w:bCs/>
          <w:color w:val="000000" w:themeColor="text1"/>
          <w:sz w:val="32"/>
          <w:szCs w:val="32"/>
          <w:lang w:val="fr-FR"/>
        </w:rPr>
      </w:pPr>
    </w:p>
    <w:p w14:paraId="0D48EC09" w14:textId="77777777" w:rsidR="006A372B" w:rsidRPr="00C61721" w:rsidRDefault="006A372B" w:rsidP="00C61721">
      <w:pPr>
        <w:jc w:val="both"/>
        <w:rPr>
          <w:rFonts w:ascii="Times New Roman" w:hAnsi="Times New Roman" w:cs="Times New Roman"/>
          <w:b/>
          <w:bCs/>
          <w:color w:val="000000" w:themeColor="text1"/>
          <w:sz w:val="32"/>
          <w:szCs w:val="32"/>
          <w:lang w:val="fr-FR"/>
        </w:rPr>
      </w:pPr>
    </w:p>
    <w:p w14:paraId="4193CCDE" w14:textId="77777777" w:rsidR="006A372B" w:rsidRPr="00C61721" w:rsidRDefault="006A372B" w:rsidP="00C61721">
      <w:pPr>
        <w:jc w:val="both"/>
        <w:rPr>
          <w:rFonts w:ascii="Times New Roman" w:hAnsi="Times New Roman" w:cs="Times New Roman"/>
          <w:b/>
          <w:bCs/>
          <w:color w:val="000000" w:themeColor="text1"/>
          <w:sz w:val="32"/>
          <w:szCs w:val="32"/>
          <w:lang w:val="fr-FR"/>
        </w:rPr>
      </w:pPr>
    </w:p>
    <w:p w14:paraId="5E2731F2" w14:textId="77777777" w:rsidR="006A372B" w:rsidRPr="00C61721" w:rsidRDefault="006A372B" w:rsidP="00C61721">
      <w:pPr>
        <w:jc w:val="both"/>
        <w:rPr>
          <w:rFonts w:ascii="Times New Roman" w:hAnsi="Times New Roman" w:cs="Times New Roman"/>
          <w:b/>
          <w:bCs/>
          <w:color w:val="000000" w:themeColor="text1"/>
          <w:sz w:val="32"/>
          <w:szCs w:val="32"/>
          <w:lang w:val="fr-FR"/>
        </w:rPr>
      </w:pPr>
    </w:p>
    <w:p w14:paraId="20B3EDD4" w14:textId="77777777" w:rsidR="006A372B" w:rsidRPr="00C61721" w:rsidRDefault="006A372B" w:rsidP="00C61721">
      <w:pPr>
        <w:jc w:val="both"/>
        <w:rPr>
          <w:rFonts w:ascii="Times New Roman" w:hAnsi="Times New Roman" w:cs="Times New Roman"/>
          <w:b/>
          <w:bCs/>
          <w:color w:val="000000" w:themeColor="text1"/>
          <w:sz w:val="32"/>
          <w:szCs w:val="32"/>
          <w:lang w:val="fr-FR"/>
        </w:rPr>
      </w:pPr>
    </w:p>
    <w:p w14:paraId="31B79A7C" w14:textId="77777777" w:rsidR="006A372B" w:rsidRPr="00C61721" w:rsidRDefault="006A372B" w:rsidP="00C61721">
      <w:pPr>
        <w:jc w:val="both"/>
        <w:rPr>
          <w:rFonts w:ascii="Times New Roman" w:hAnsi="Times New Roman" w:cs="Times New Roman"/>
          <w:b/>
          <w:bCs/>
          <w:color w:val="000000" w:themeColor="text1"/>
          <w:sz w:val="32"/>
          <w:szCs w:val="32"/>
          <w:lang w:val="fr-FR"/>
        </w:rPr>
      </w:pPr>
    </w:p>
    <w:p w14:paraId="6BAE50ED" w14:textId="77777777" w:rsidR="006A372B" w:rsidRPr="00C61721" w:rsidRDefault="006A372B" w:rsidP="00C61721">
      <w:pPr>
        <w:jc w:val="both"/>
        <w:rPr>
          <w:rFonts w:ascii="Times New Roman" w:hAnsi="Times New Roman" w:cs="Times New Roman"/>
          <w:b/>
          <w:bCs/>
          <w:color w:val="000000" w:themeColor="text1"/>
          <w:sz w:val="32"/>
          <w:szCs w:val="32"/>
          <w:lang w:val="fr-FR"/>
        </w:rPr>
      </w:pPr>
    </w:p>
    <w:p w14:paraId="196371B0" w14:textId="77777777" w:rsidR="006A372B" w:rsidRPr="00C61721" w:rsidRDefault="006A372B" w:rsidP="00C61721">
      <w:pPr>
        <w:jc w:val="both"/>
        <w:rPr>
          <w:rFonts w:ascii="Times New Roman" w:hAnsi="Times New Roman" w:cs="Times New Roman"/>
          <w:b/>
          <w:bCs/>
          <w:color w:val="000000" w:themeColor="text1"/>
          <w:sz w:val="32"/>
          <w:szCs w:val="32"/>
          <w:lang w:val="fr-FR"/>
        </w:rPr>
      </w:pPr>
    </w:p>
    <w:p w14:paraId="170D1B79" w14:textId="77777777" w:rsidR="006A372B" w:rsidRPr="00C61721" w:rsidRDefault="006A372B" w:rsidP="00C61721">
      <w:pPr>
        <w:jc w:val="both"/>
        <w:rPr>
          <w:rFonts w:ascii="Times New Roman" w:hAnsi="Times New Roman" w:cs="Times New Roman"/>
          <w:b/>
          <w:bCs/>
          <w:color w:val="000000" w:themeColor="text1"/>
          <w:sz w:val="32"/>
          <w:szCs w:val="32"/>
          <w:lang w:val="fr-FR"/>
        </w:rPr>
      </w:pPr>
    </w:p>
    <w:p w14:paraId="6CE39CB6" w14:textId="77777777" w:rsidR="006A372B" w:rsidRPr="00C61721" w:rsidRDefault="006A372B" w:rsidP="00C61721">
      <w:pPr>
        <w:jc w:val="both"/>
        <w:rPr>
          <w:rFonts w:ascii="Times New Roman" w:hAnsi="Times New Roman" w:cs="Times New Roman"/>
          <w:b/>
          <w:bCs/>
          <w:color w:val="000000" w:themeColor="text1"/>
          <w:sz w:val="32"/>
          <w:szCs w:val="32"/>
          <w:lang w:val="fr-FR"/>
        </w:rPr>
      </w:pPr>
    </w:p>
    <w:p w14:paraId="72FFF550" w14:textId="77777777" w:rsidR="006A372B" w:rsidRPr="00C61721" w:rsidRDefault="006A372B" w:rsidP="00C61721">
      <w:pPr>
        <w:jc w:val="both"/>
        <w:rPr>
          <w:rFonts w:ascii="Times New Roman" w:hAnsi="Times New Roman" w:cs="Times New Roman"/>
          <w:b/>
          <w:bCs/>
          <w:color w:val="000000" w:themeColor="text1"/>
          <w:sz w:val="32"/>
          <w:szCs w:val="32"/>
          <w:lang w:val="fr-FR"/>
        </w:rPr>
      </w:pPr>
    </w:p>
    <w:p w14:paraId="6073005C" w14:textId="77777777" w:rsidR="006A372B" w:rsidRPr="00C61721" w:rsidRDefault="006A372B" w:rsidP="00C61721">
      <w:pPr>
        <w:jc w:val="both"/>
        <w:rPr>
          <w:rFonts w:ascii="Times New Roman" w:hAnsi="Times New Roman" w:cs="Times New Roman"/>
          <w:b/>
          <w:bCs/>
          <w:color w:val="000000" w:themeColor="text1"/>
          <w:sz w:val="32"/>
          <w:szCs w:val="32"/>
          <w:lang w:val="fr-FR"/>
        </w:rPr>
      </w:pPr>
    </w:p>
    <w:p w14:paraId="36E1C4D4" w14:textId="77777777" w:rsidR="006A372B" w:rsidRPr="00C61721" w:rsidRDefault="006A372B" w:rsidP="00C61721">
      <w:pPr>
        <w:jc w:val="both"/>
        <w:rPr>
          <w:rFonts w:ascii="Times New Roman" w:hAnsi="Times New Roman" w:cs="Times New Roman"/>
          <w:b/>
          <w:bCs/>
          <w:color w:val="000000" w:themeColor="text1"/>
          <w:sz w:val="32"/>
          <w:szCs w:val="32"/>
          <w:lang w:val="fr-FR"/>
        </w:rPr>
      </w:pPr>
    </w:p>
    <w:p w14:paraId="0E48D914" w14:textId="77777777" w:rsidR="006A372B" w:rsidRPr="00C61721" w:rsidRDefault="006A372B" w:rsidP="00C61721">
      <w:pPr>
        <w:jc w:val="both"/>
        <w:rPr>
          <w:rFonts w:ascii="Times New Roman" w:hAnsi="Times New Roman" w:cs="Times New Roman"/>
          <w:b/>
          <w:bCs/>
          <w:color w:val="000000" w:themeColor="text1"/>
          <w:sz w:val="32"/>
          <w:szCs w:val="32"/>
          <w:lang w:val="fr-FR"/>
        </w:rPr>
      </w:pPr>
    </w:p>
    <w:p w14:paraId="1BBC8280" w14:textId="77777777" w:rsidR="006A372B" w:rsidRPr="00C61721" w:rsidRDefault="006A372B" w:rsidP="00C61721">
      <w:pPr>
        <w:jc w:val="both"/>
        <w:rPr>
          <w:rFonts w:ascii="Times New Roman" w:hAnsi="Times New Roman" w:cs="Times New Roman"/>
          <w:b/>
          <w:bCs/>
          <w:color w:val="000000" w:themeColor="text1"/>
          <w:sz w:val="32"/>
          <w:szCs w:val="32"/>
          <w:lang w:val="fr-FR"/>
        </w:rPr>
      </w:pPr>
    </w:p>
    <w:p w14:paraId="29E71EC0" w14:textId="77777777" w:rsidR="006A372B" w:rsidRPr="00C61721" w:rsidRDefault="006A372B" w:rsidP="00C61721">
      <w:pPr>
        <w:jc w:val="both"/>
        <w:rPr>
          <w:rFonts w:ascii="Times New Roman" w:hAnsi="Times New Roman" w:cs="Times New Roman"/>
          <w:b/>
          <w:bCs/>
          <w:color w:val="000000" w:themeColor="text1"/>
          <w:sz w:val="32"/>
          <w:szCs w:val="32"/>
          <w:lang w:val="fr-FR"/>
        </w:rPr>
      </w:pPr>
    </w:p>
    <w:p w14:paraId="229372B6" w14:textId="77777777" w:rsidR="006A372B" w:rsidRPr="00C61721" w:rsidRDefault="006A372B" w:rsidP="00C61721">
      <w:pPr>
        <w:jc w:val="both"/>
        <w:rPr>
          <w:rFonts w:ascii="Times New Roman" w:hAnsi="Times New Roman" w:cs="Times New Roman"/>
          <w:b/>
          <w:bCs/>
          <w:color w:val="000000" w:themeColor="text1"/>
          <w:sz w:val="32"/>
          <w:szCs w:val="32"/>
          <w:lang w:val="fr-FR"/>
        </w:rPr>
      </w:pPr>
    </w:p>
    <w:p w14:paraId="0DA4641F" w14:textId="77777777" w:rsidR="006A372B" w:rsidRPr="00C61721" w:rsidRDefault="006A372B" w:rsidP="00C61721">
      <w:pPr>
        <w:jc w:val="both"/>
        <w:rPr>
          <w:rFonts w:ascii="Times New Roman" w:hAnsi="Times New Roman" w:cs="Times New Roman"/>
          <w:b/>
          <w:bCs/>
          <w:color w:val="000000" w:themeColor="text1"/>
          <w:sz w:val="32"/>
          <w:szCs w:val="32"/>
          <w:lang w:val="fr-FR"/>
        </w:rPr>
      </w:pPr>
    </w:p>
    <w:p w14:paraId="76A1AEFB" w14:textId="77777777" w:rsidR="006A372B" w:rsidRPr="00C61721" w:rsidRDefault="006A372B" w:rsidP="00C61721">
      <w:pPr>
        <w:jc w:val="both"/>
        <w:rPr>
          <w:rFonts w:ascii="Times New Roman" w:hAnsi="Times New Roman" w:cs="Times New Roman"/>
          <w:b/>
          <w:bCs/>
          <w:color w:val="000000" w:themeColor="text1"/>
          <w:sz w:val="32"/>
          <w:szCs w:val="32"/>
          <w:lang w:val="fr-FR"/>
        </w:rPr>
      </w:pPr>
    </w:p>
    <w:p w14:paraId="33C2DC74" w14:textId="77777777" w:rsidR="006A372B" w:rsidRPr="00C61721" w:rsidRDefault="006A372B" w:rsidP="00C61721">
      <w:pPr>
        <w:jc w:val="both"/>
        <w:rPr>
          <w:rFonts w:ascii="Times New Roman" w:hAnsi="Times New Roman" w:cs="Times New Roman"/>
          <w:b/>
          <w:bCs/>
          <w:color w:val="000000" w:themeColor="text1"/>
          <w:sz w:val="32"/>
          <w:szCs w:val="32"/>
          <w:lang w:val="fr-FR"/>
        </w:rPr>
      </w:pPr>
    </w:p>
    <w:p w14:paraId="55901EFD" w14:textId="77777777" w:rsidR="00C3630C" w:rsidRPr="00C61721" w:rsidRDefault="00C3630C"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w:lastRenderedPageBreak/>
        <mc:AlternateContent>
          <mc:Choice Requires="wps">
            <w:drawing>
              <wp:anchor distT="0" distB="0" distL="114300" distR="114300" simplePos="0" relativeHeight="251743232" behindDoc="0" locked="0" layoutInCell="1" allowOverlap="1" wp14:anchorId="587B1C60" wp14:editId="7B48CA36">
                <wp:simplePos x="0" y="0"/>
                <wp:positionH relativeFrom="column">
                  <wp:posOffset>-57150</wp:posOffset>
                </wp:positionH>
                <wp:positionV relativeFrom="paragraph">
                  <wp:posOffset>21590</wp:posOffset>
                </wp:positionV>
                <wp:extent cx="6219825" cy="857250"/>
                <wp:effectExtent l="0" t="0" r="0" b="0"/>
                <wp:wrapNone/>
                <wp:docPr id="2055320751" name="Rectangle : coins arrondis 25"/>
                <wp:cNvGraphicFramePr/>
                <a:graphic xmlns:a="http://schemas.openxmlformats.org/drawingml/2006/main">
                  <a:graphicData uri="http://schemas.microsoft.com/office/word/2010/wordprocessingShape">
                    <wps:wsp>
                      <wps:cNvSpPr/>
                      <wps:spPr>
                        <a:xfrm>
                          <a:off x="0" y="0"/>
                          <a:ext cx="6219825" cy="8572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D4A8B8F" w14:textId="77777777" w:rsidR="006A372B" w:rsidRPr="006F6955" w:rsidRDefault="006A372B" w:rsidP="006A372B">
                            <w:pPr>
                              <w:jc w:val="center"/>
                              <w:rPr>
                                <w:rFonts w:ascii="Times New Roman" w:hAnsi="Times New Roman" w:cs="Times New Roman"/>
                                <w:color w:val="000000" w:themeColor="text1"/>
                                <w:sz w:val="28"/>
                                <w:szCs w:val="28"/>
                                <w:lang w:val="fr-FR"/>
                              </w:rPr>
                            </w:pPr>
                            <w:r w:rsidRPr="006F6955">
                              <w:rPr>
                                <w:rFonts w:ascii="Times New Roman" w:hAnsi="Times New Roman" w:cs="Times New Roman"/>
                                <w:color w:val="000000" w:themeColor="text1"/>
                                <w:sz w:val="28"/>
                                <w:szCs w:val="28"/>
                                <w:lang w:val="fr-FR"/>
                              </w:rPr>
                              <w:t>Dans cette partie nous rencontrons aliases, l’identifiant du r</w:t>
                            </w:r>
                            <w:r>
                              <w:rPr>
                                <w:rFonts w:ascii="Times New Roman" w:hAnsi="Times New Roman" w:cs="Times New Roman"/>
                                <w:color w:val="000000" w:themeColor="text1"/>
                                <w:sz w:val="28"/>
                                <w:szCs w:val="28"/>
                                <w:lang w:val="fr-FR"/>
                              </w:rPr>
                              <w:t>é</w:t>
                            </w:r>
                            <w:r w:rsidRPr="006F6955">
                              <w:rPr>
                                <w:rFonts w:ascii="Times New Roman" w:hAnsi="Times New Roman" w:cs="Times New Roman"/>
                                <w:color w:val="000000" w:themeColor="text1"/>
                                <w:sz w:val="28"/>
                                <w:szCs w:val="28"/>
                                <w:lang w:val="fr-FR"/>
                              </w:rPr>
                              <w:t>seau, l’adresse ip et la pacerelle du r</w:t>
                            </w:r>
                            <w:r>
                              <w:rPr>
                                <w:rFonts w:ascii="Times New Roman" w:hAnsi="Times New Roman" w:cs="Times New Roman"/>
                                <w:color w:val="000000" w:themeColor="text1"/>
                                <w:sz w:val="28"/>
                                <w:szCs w:val="28"/>
                                <w:lang w:val="fr-FR"/>
                              </w:rPr>
                              <w:t>é</w:t>
                            </w:r>
                            <w:r w:rsidRPr="006F6955">
                              <w:rPr>
                                <w:rFonts w:ascii="Times New Roman" w:hAnsi="Times New Roman" w:cs="Times New Roman"/>
                                <w:color w:val="000000" w:themeColor="text1"/>
                                <w:sz w:val="28"/>
                                <w:szCs w:val="28"/>
                                <w:lang w:val="fr-FR"/>
                              </w:rPr>
                              <w:t>seau afférant plus le préfixe. L’adresse mac et le nom.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B1C60" id="_x0000_s1085" style="position:absolute;left:0;text-align:left;margin-left:-4.5pt;margin-top:1.7pt;width:489.75pt;height:6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" filled="f" stroked="f" strokeweight="1pt">
                <v:stroke joinstyle="miter"/>
                <v:textbox>
                  <w:txbxContent>
                    <w:p w14:paraId="2D4A8B8F" w14:textId="77777777" w:rsidR="006A372B" w:rsidRPr="006F6955" w:rsidRDefault="006A372B" w:rsidP="006A372B">
                      <w:pPr>
                        <w:jc w:val="center"/>
                        <w:rPr>
                          <w:rFonts w:ascii="Times New Roman" w:hAnsi="Times New Roman" w:cs="Times New Roman"/>
                          <w:color w:val="000000" w:themeColor="text1"/>
                          <w:sz w:val="28"/>
                          <w:szCs w:val="28"/>
                          <w:lang w:val="fr-FR"/>
                        </w:rPr>
                      </w:pPr>
                      <w:r w:rsidRPr="006F6955">
                        <w:rPr>
                          <w:rFonts w:ascii="Times New Roman" w:hAnsi="Times New Roman" w:cs="Times New Roman"/>
                          <w:color w:val="000000" w:themeColor="text1"/>
                          <w:sz w:val="28"/>
                          <w:szCs w:val="28"/>
                          <w:lang w:val="fr-FR"/>
                        </w:rPr>
                        <w:t>Dans cette partie nous rencontrons aliases, l’identifiant du r</w:t>
                      </w:r>
                      <w:r>
                        <w:rPr>
                          <w:rFonts w:ascii="Times New Roman" w:hAnsi="Times New Roman" w:cs="Times New Roman"/>
                          <w:color w:val="000000" w:themeColor="text1"/>
                          <w:sz w:val="28"/>
                          <w:szCs w:val="28"/>
                          <w:lang w:val="fr-FR"/>
                        </w:rPr>
                        <w:t>é</w:t>
                      </w:r>
                      <w:r w:rsidRPr="006F6955">
                        <w:rPr>
                          <w:rFonts w:ascii="Times New Roman" w:hAnsi="Times New Roman" w:cs="Times New Roman"/>
                          <w:color w:val="000000" w:themeColor="text1"/>
                          <w:sz w:val="28"/>
                          <w:szCs w:val="28"/>
                          <w:lang w:val="fr-FR"/>
                        </w:rPr>
                        <w:t>seau, l’adresse ip et la pacerelle du r</w:t>
                      </w:r>
                      <w:r>
                        <w:rPr>
                          <w:rFonts w:ascii="Times New Roman" w:hAnsi="Times New Roman" w:cs="Times New Roman"/>
                          <w:color w:val="000000" w:themeColor="text1"/>
                          <w:sz w:val="28"/>
                          <w:szCs w:val="28"/>
                          <w:lang w:val="fr-FR"/>
                        </w:rPr>
                        <w:t>é</w:t>
                      </w:r>
                      <w:r w:rsidRPr="006F6955">
                        <w:rPr>
                          <w:rFonts w:ascii="Times New Roman" w:hAnsi="Times New Roman" w:cs="Times New Roman"/>
                          <w:color w:val="000000" w:themeColor="text1"/>
                          <w:sz w:val="28"/>
                          <w:szCs w:val="28"/>
                          <w:lang w:val="fr-FR"/>
                        </w:rPr>
                        <w:t>seau afférant plus le préfixe. L’adresse mac et le nom.</w:t>
                      </w:r>
                    </w:p>
                  </w:txbxContent>
                </v:textbox>
              </v:roundrect>
            </w:pict>
          </mc:Fallback>
        </mc:AlternateContent>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46304" behindDoc="0" locked="0" layoutInCell="1" allowOverlap="1" wp14:anchorId="05FC724F" wp14:editId="6B4411BC">
                <wp:simplePos x="0" y="0"/>
                <wp:positionH relativeFrom="column">
                  <wp:posOffset>-223520</wp:posOffset>
                </wp:positionH>
                <wp:positionV relativeFrom="paragraph">
                  <wp:posOffset>7280910</wp:posOffset>
                </wp:positionV>
                <wp:extent cx="6743700" cy="1257300"/>
                <wp:effectExtent l="0" t="0" r="0" b="0"/>
                <wp:wrapNone/>
                <wp:docPr id="940564739" name="Rectangle : coins arrondis 30"/>
                <wp:cNvGraphicFramePr/>
                <a:graphic xmlns:a="http://schemas.openxmlformats.org/drawingml/2006/main">
                  <a:graphicData uri="http://schemas.microsoft.com/office/word/2010/wordprocessingShape">
                    <wps:wsp>
                      <wps:cNvSpPr/>
                      <wps:spPr>
                        <a:xfrm>
                          <a:off x="0" y="0"/>
                          <a:ext cx="6743700" cy="12573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9189305" w14:textId="77777777" w:rsidR="00C3630C" w:rsidRDefault="00C3630C" w:rsidP="00C3630C">
                            <w:pPr>
                              <w:jc w:val="center"/>
                            </w:pPr>
                            <w:r>
                              <w:rPr>
                                <w:noProof/>
                                <w:lang w:val="fr-FR" w:eastAsia="fr-FR"/>
                              </w:rPr>
                              <w:drawing>
                                <wp:inline distT="0" distB="0" distL="0" distR="0" wp14:anchorId="6EEBEC4F" wp14:editId="5F783D24">
                                  <wp:extent cx="6248400" cy="1057275"/>
                                  <wp:effectExtent l="0" t="0" r="0" b="9525"/>
                                  <wp:docPr id="13189566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56603" name=""/>
                                          <pic:cNvPicPr/>
                                        </pic:nvPicPr>
                                        <pic:blipFill>
                                          <a:blip r:embed="rId69"/>
                                          <a:stretch>
                                            <a:fillRect/>
                                          </a:stretch>
                                        </pic:blipFill>
                                        <pic:spPr>
                                          <a:xfrm>
                                            <a:off x="0" y="0"/>
                                            <a:ext cx="6248400" cy="1057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FC724F" id="_x0000_s1086" style="position:absolute;left:0;text-align:left;margin-left:-17.6pt;margin-top:573.3pt;width:531pt;height:9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" filled="f" stroked="f" strokeweight="1pt">
                <v:stroke joinstyle="miter"/>
                <v:textbox>
                  <w:txbxContent>
                    <w:p w14:paraId="59189305" w14:textId="77777777" w:rsidR="00C3630C" w:rsidRDefault="00C3630C" w:rsidP="00C3630C">
                      <w:pPr>
                        <w:jc w:val="center"/>
                      </w:pPr>
                      <w:r>
                        <w:rPr>
                          <w:noProof/>
                          <w:lang w:val="fr-FR" w:eastAsia="fr-FR"/>
                        </w:rPr>
                        <w:drawing>
                          <wp:inline distT="0" distB="0" distL="0" distR="0" wp14:anchorId="6EEBEC4F" wp14:editId="5F783D24">
                            <wp:extent cx="6248400" cy="1057275"/>
                            <wp:effectExtent l="0" t="0" r="0" b="9525"/>
                            <wp:docPr id="13189566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56603" name=""/>
                                    <pic:cNvPicPr/>
                                  </pic:nvPicPr>
                                  <pic:blipFill>
                                    <a:blip r:embed="rId69"/>
                                    <a:stretch>
                                      <a:fillRect/>
                                    </a:stretch>
                                  </pic:blipFill>
                                  <pic:spPr>
                                    <a:xfrm>
                                      <a:off x="0" y="0"/>
                                      <a:ext cx="6248400" cy="1057275"/>
                                    </a:xfrm>
                                    <a:prstGeom prst="rect">
                                      <a:avLst/>
                                    </a:prstGeom>
                                  </pic:spPr>
                                </pic:pic>
                              </a:graphicData>
                            </a:graphic>
                          </wp:inline>
                        </w:drawing>
                      </w:r>
                    </w:p>
                  </w:txbxContent>
                </v:textbox>
              </v:roundrect>
            </w:pict>
          </mc:Fallback>
        </mc:AlternateContent>
      </w: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44256" behindDoc="0" locked="0" layoutInCell="1" allowOverlap="1" wp14:anchorId="40B9F599" wp14:editId="6E4DBCFB">
                <wp:simplePos x="0" y="0"/>
                <wp:positionH relativeFrom="column">
                  <wp:posOffset>14605</wp:posOffset>
                </wp:positionH>
                <wp:positionV relativeFrom="paragraph">
                  <wp:posOffset>6652261</wp:posOffset>
                </wp:positionV>
                <wp:extent cx="6429375" cy="571500"/>
                <wp:effectExtent l="0" t="0" r="0" b="0"/>
                <wp:wrapNone/>
                <wp:docPr id="1529661506" name="Rectangle : coins arrondis 30"/>
                <wp:cNvGraphicFramePr/>
                <a:graphic xmlns:a="http://schemas.openxmlformats.org/drawingml/2006/main">
                  <a:graphicData uri="http://schemas.microsoft.com/office/word/2010/wordprocessingShape">
                    <wps:wsp>
                      <wps:cNvSpPr/>
                      <wps:spPr>
                        <a:xfrm>
                          <a:off x="0" y="0"/>
                          <a:ext cx="6429375" cy="5715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D0317A6" w14:textId="77777777" w:rsidR="00C3630C" w:rsidRPr="00C61721" w:rsidRDefault="00C3630C" w:rsidP="00C3630C">
                            <w:pPr>
                              <w:jc w:val="center"/>
                              <w:rPr>
                                <w:color w:val="000000" w:themeColor="text1"/>
                                <w:sz w:val="28"/>
                                <w:szCs w:val="28"/>
                                <w:lang w:val="fr-FR"/>
                              </w:rPr>
                            </w:pPr>
                            <w:r w:rsidRPr="00C61721">
                              <w:rPr>
                                <w:color w:val="000000" w:themeColor="text1"/>
                                <w:sz w:val="28"/>
                                <w:szCs w:val="28"/>
                                <w:lang w:val="fr-FR"/>
                              </w:rPr>
                              <w:t xml:space="preserve">Pour terminer nous réaliserons un docker stats pour afficher les limitations effectuées à savoir le cpu et la mémoire </w:t>
                            </w:r>
                          </w:p>
                          <w:p w14:paraId="3AAF03C3" w14:textId="77777777" w:rsidR="00C3630C" w:rsidRPr="00C61721" w:rsidRDefault="00C3630C" w:rsidP="00C3630C">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B9F599" id="_x0000_s1087" style="position:absolute;left:0;text-align:left;margin-left:1.15pt;margin-top:523.8pt;width:506.25pt;height: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" filled="f" stroked="f" strokeweight="1pt">
                <v:stroke joinstyle="miter"/>
                <v:textbox>
                  <w:txbxContent>
                    <w:p w14:paraId="3D0317A6" w14:textId="77777777" w:rsidR="00C3630C" w:rsidRPr="00C61721" w:rsidRDefault="00C3630C" w:rsidP="00C3630C">
                      <w:pPr>
                        <w:jc w:val="center"/>
                        <w:rPr>
                          <w:color w:val="000000" w:themeColor="text1"/>
                          <w:sz w:val="28"/>
                          <w:szCs w:val="28"/>
                          <w:lang w:val="fr-FR"/>
                        </w:rPr>
                      </w:pPr>
                      <w:r w:rsidRPr="00C61721">
                        <w:rPr>
                          <w:color w:val="000000" w:themeColor="text1"/>
                          <w:sz w:val="28"/>
                          <w:szCs w:val="28"/>
                          <w:lang w:val="fr-FR"/>
                        </w:rPr>
                        <w:t xml:space="preserve">Pour terminer nous réaliserons un docker stats pour afficher les limitations effectuées à savoir le cpu et la mémoire </w:t>
                      </w:r>
                    </w:p>
                    <w:p w14:paraId="3AAF03C3" w14:textId="77777777" w:rsidR="00C3630C" w:rsidRPr="00C61721" w:rsidRDefault="00C3630C" w:rsidP="00C3630C">
                      <w:pPr>
                        <w:jc w:val="center"/>
                        <w:rPr>
                          <w:lang w:val="fr-FR"/>
                        </w:rPr>
                      </w:pPr>
                    </w:p>
                  </w:txbxContent>
                </v:textbox>
              </v:roundrect>
            </w:pict>
          </mc:Fallback>
        </mc:AlternateContent>
      </w:r>
      <w:r w:rsidR="006A372B"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41184" behindDoc="0" locked="0" layoutInCell="1" allowOverlap="1" wp14:anchorId="390FD190" wp14:editId="31C0FEFB">
                <wp:simplePos x="0" y="0"/>
                <wp:positionH relativeFrom="column">
                  <wp:posOffset>-309245</wp:posOffset>
                </wp:positionH>
                <wp:positionV relativeFrom="paragraph">
                  <wp:posOffset>708660</wp:posOffset>
                </wp:positionV>
                <wp:extent cx="6753225" cy="5943600"/>
                <wp:effectExtent l="0" t="0" r="0" b="0"/>
                <wp:wrapNone/>
                <wp:docPr id="1889789818" name="Rectangle : coins arrondis 28"/>
                <wp:cNvGraphicFramePr/>
                <a:graphic xmlns:a="http://schemas.openxmlformats.org/drawingml/2006/main">
                  <a:graphicData uri="http://schemas.microsoft.com/office/word/2010/wordprocessingShape">
                    <wps:wsp>
                      <wps:cNvSpPr/>
                      <wps:spPr>
                        <a:xfrm>
                          <a:off x="0" y="0"/>
                          <a:ext cx="6753225" cy="59436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B3814B" w14:textId="77777777" w:rsidR="006A372B" w:rsidRDefault="006A372B" w:rsidP="006A372B">
                            <w:pPr>
                              <w:pStyle w:val="NormalWeb"/>
                            </w:pPr>
                            <w:r>
                              <w:rPr>
                                <w:noProof/>
                                <w:lang w:val="fr-FR" w:eastAsia="fr-FR"/>
                              </w:rPr>
                              <w:drawing>
                                <wp:inline distT="0" distB="0" distL="0" distR="0" wp14:anchorId="6BD5790D" wp14:editId="31C818C7">
                                  <wp:extent cx="5953125" cy="5343525"/>
                                  <wp:effectExtent l="0" t="0" r="9525" b="9525"/>
                                  <wp:docPr id="126298628"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53125" cy="5343525"/>
                                          </a:xfrm>
                                          <a:prstGeom prst="rect">
                                            <a:avLst/>
                                          </a:prstGeom>
                                          <a:noFill/>
                                          <a:ln>
                                            <a:noFill/>
                                          </a:ln>
                                        </pic:spPr>
                                      </pic:pic>
                                    </a:graphicData>
                                  </a:graphic>
                                </wp:inline>
                              </w:drawing>
                            </w:r>
                          </w:p>
                          <w:p w14:paraId="7073DE47" w14:textId="77777777" w:rsidR="006A372B" w:rsidRDefault="006A372B" w:rsidP="006A37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0FD190" id="Rectangle : coins arrondis 28" o:spid="_x0000_s1088" style="position:absolute;left:0;text-align:left;margin-left:-24.35pt;margin-top:55.8pt;width:531.75pt;height:46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" filled="f" stroked="f" strokeweight="1pt">
                <v:stroke joinstyle="miter"/>
                <v:textbox>
                  <w:txbxContent>
                    <w:p w14:paraId="3BB3814B" w14:textId="77777777" w:rsidR="006A372B" w:rsidRDefault="006A372B" w:rsidP="006A372B">
                      <w:pPr>
                        <w:pStyle w:val="NormalWeb"/>
                      </w:pPr>
                      <w:r>
                        <w:rPr>
                          <w:noProof/>
                          <w:lang w:val="fr-FR" w:eastAsia="fr-FR"/>
                        </w:rPr>
                        <w:drawing>
                          <wp:inline distT="0" distB="0" distL="0" distR="0" wp14:anchorId="6BD5790D" wp14:editId="31C818C7">
                            <wp:extent cx="5953125" cy="5343525"/>
                            <wp:effectExtent l="0" t="0" r="9525" b="9525"/>
                            <wp:docPr id="126298628"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53125" cy="5343525"/>
                                    </a:xfrm>
                                    <a:prstGeom prst="rect">
                                      <a:avLst/>
                                    </a:prstGeom>
                                    <a:noFill/>
                                    <a:ln>
                                      <a:noFill/>
                                    </a:ln>
                                  </pic:spPr>
                                </pic:pic>
                              </a:graphicData>
                            </a:graphic>
                          </wp:inline>
                        </w:drawing>
                      </w:r>
                    </w:p>
                    <w:p w14:paraId="7073DE47" w14:textId="77777777" w:rsidR="006A372B" w:rsidRDefault="006A372B" w:rsidP="006A372B">
                      <w:pPr>
                        <w:jc w:val="center"/>
                      </w:pPr>
                    </w:p>
                  </w:txbxContent>
                </v:textbox>
              </v:roundrect>
            </w:pict>
          </mc:Fallback>
        </mc:AlternateContent>
      </w:r>
      <w:r w:rsidR="00F5744A" w:rsidRPr="00C61721">
        <w:rPr>
          <w:rFonts w:ascii="Times New Roman" w:hAnsi="Times New Roman" w:cs="Times New Roman"/>
          <w:b/>
          <w:bCs/>
          <w:color w:val="000000" w:themeColor="text1"/>
          <w:sz w:val="32"/>
          <w:szCs w:val="32"/>
          <w:lang w:val="fr-FR"/>
        </w:rPr>
        <w:t xml:space="preserve">                                                                                                                         </w:t>
      </w:r>
    </w:p>
    <w:p w14:paraId="1501A961"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7BCB9D11"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4D55832C"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6495FB56"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68D7EF9A"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3F0FCD39"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5C40DB39"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3F26F98A"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5540092F"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14AD390D"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54726D8E"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44E1C584"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24632622"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0ABA9D47"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343065BD"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3FBBDF4C"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25724612"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2BF6E3C0"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398C13F8"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4DE6D50E"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2B884A43"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2695AD74" w14:textId="77777777" w:rsidR="00C3630C" w:rsidRPr="00C61721" w:rsidRDefault="00C3630C"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w:lastRenderedPageBreak/>
        <mc:AlternateContent>
          <mc:Choice Requires="wps">
            <w:drawing>
              <wp:anchor distT="0" distB="0" distL="114300" distR="114300" simplePos="0" relativeHeight="251747328" behindDoc="0" locked="0" layoutInCell="1" allowOverlap="1" wp14:anchorId="2EE75921" wp14:editId="0CC1D877">
                <wp:simplePos x="0" y="0"/>
                <wp:positionH relativeFrom="column">
                  <wp:posOffset>-61595</wp:posOffset>
                </wp:positionH>
                <wp:positionV relativeFrom="paragraph">
                  <wp:posOffset>271780</wp:posOffset>
                </wp:positionV>
                <wp:extent cx="6543675" cy="962025"/>
                <wp:effectExtent l="0" t="0" r="0" b="0"/>
                <wp:wrapNone/>
                <wp:docPr id="1227014033" name="Rectangle : coins arrondis 31"/>
                <wp:cNvGraphicFramePr/>
                <a:graphic xmlns:a="http://schemas.openxmlformats.org/drawingml/2006/main">
                  <a:graphicData uri="http://schemas.microsoft.com/office/word/2010/wordprocessingShape">
                    <wps:wsp>
                      <wps:cNvSpPr/>
                      <wps:spPr>
                        <a:xfrm>
                          <a:off x="0" y="0"/>
                          <a:ext cx="6543675" cy="9620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731209" w14:textId="77777777" w:rsidR="006E7C5E" w:rsidRPr="00C13A76" w:rsidRDefault="006E7C5E" w:rsidP="006E7C5E">
                            <w:pPr>
                              <w:jc w:val="center"/>
                              <w:rPr>
                                <w:color w:val="000000" w:themeColor="text1"/>
                                <w:sz w:val="40"/>
                                <w:szCs w:val="40"/>
                              </w:rPr>
                            </w:pPr>
                            <w:r w:rsidRPr="00C13A76">
                              <w:rPr>
                                <w:color w:val="000000" w:themeColor="text1"/>
                                <w:sz w:val="40"/>
                                <w:szCs w:val="40"/>
                              </w:rPr>
                              <w:t xml:space="preserve">Un aperçu de </w:t>
                            </w:r>
                            <w:r>
                              <w:rPr>
                                <w:color w:val="000000" w:themeColor="text1"/>
                                <w:sz w:val="40"/>
                                <w:szCs w:val="40"/>
                              </w:rPr>
                              <w:t>notre Mkdocs</w:t>
                            </w:r>
                          </w:p>
                          <w:p w14:paraId="1587E4E6" w14:textId="77777777" w:rsidR="006E7C5E" w:rsidRDefault="006E7C5E" w:rsidP="006E7C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EE75921" id="Rectangle : coins arrondis 31" o:spid="_x0000_s1089" style="position:absolute;left:0;text-align:left;margin-left:-4.85pt;margin-top:21.4pt;width:515.25pt;height:75.7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" filled="f" stroked="f" strokeweight="1pt">
                <v:stroke joinstyle="miter"/>
                <v:textbox>
                  <w:txbxContent>
                    <w:p w14:paraId="6C731209" w14:textId="77777777" w:rsidR="006E7C5E" w:rsidRPr="00C13A76" w:rsidRDefault="006E7C5E" w:rsidP="006E7C5E">
                      <w:pPr>
                        <w:jc w:val="center"/>
                        <w:rPr>
                          <w:color w:val="000000" w:themeColor="text1"/>
                          <w:sz w:val="40"/>
                          <w:szCs w:val="40"/>
                        </w:rPr>
                      </w:pPr>
                      <w:r w:rsidRPr="00C13A76">
                        <w:rPr>
                          <w:color w:val="000000" w:themeColor="text1"/>
                          <w:sz w:val="40"/>
                          <w:szCs w:val="40"/>
                        </w:rPr>
                        <w:t xml:space="preserve">Un aperçu de </w:t>
                      </w:r>
                      <w:r>
                        <w:rPr>
                          <w:color w:val="000000" w:themeColor="text1"/>
                          <w:sz w:val="40"/>
                          <w:szCs w:val="40"/>
                        </w:rPr>
                        <w:t>notre Mkdocs</w:t>
                      </w:r>
                    </w:p>
                    <w:p w14:paraId="1587E4E6" w14:textId="77777777" w:rsidR="006E7C5E" w:rsidRDefault="006E7C5E" w:rsidP="006E7C5E">
                      <w:pPr>
                        <w:jc w:val="center"/>
                      </w:pPr>
                    </w:p>
                  </w:txbxContent>
                </v:textbox>
              </v:roundrect>
            </w:pict>
          </mc:Fallback>
        </mc:AlternateContent>
      </w:r>
    </w:p>
    <w:p w14:paraId="572C0F0F"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504A9D12"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5978A796" w14:textId="77777777" w:rsidR="00C3630C" w:rsidRPr="00C61721" w:rsidRDefault="006E7C5E"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49376" behindDoc="0" locked="0" layoutInCell="1" allowOverlap="1" wp14:anchorId="7C531C54" wp14:editId="1A4D8F57">
                <wp:simplePos x="0" y="0"/>
                <wp:positionH relativeFrom="column">
                  <wp:posOffset>-594995</wp:posOffset>
                </wp:positionH>
                <wp:positionV relativeFrom="paragraph">
                  <wp:posOffset>267970</wp:posOffset>
                </wp:positionV>
                <wp:extent cx="7419975" cy="4800600"/>
                <wp:effectExtent l="0" t="0" r="0" b="0"/>
                <wp:wrapNone/>
                <wp:docPr id="1919367113" name="Rectangle : coins arrondis 31"/>
                <wp:cNvGraphicFramePr/>
                <a:graphic xmlns:a="http://schemas.openxmlformats.org/drawingml/2006/main">
                  <a:graphicData uri="http://schemas.microsoft.com/office/word/2010/wordprocessingShape">
                    <wps:wsp>
                      <wps:cNvSpPr/>
                      <wps:spPr>
                        <a:xfrm>
                          <a:off x="0" y="0"/>
                          <a:ext cx="7419975" cy="48006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3FD178A" w14:textId="77777777" w:rsidR="006E7C5E" w:rsidRDefault="006E7C5E" w:rsidP="006E7C5E">
                            <w:pPr>
                              <w:pStyle w:val="NormalWeb"/>
                            </w:pPr>
                            <w:r>
                              <w:rPr>
                                <w:noProof/>
                                <w:lang w:val="fr-FR" w:eastAsia="fr-FR"/>
                              </w:rPr>
                              <w:drawing>
                                <wp:inline distT="0" distB="0" distL="0" distR="0" wp14:anchorId="7791C65B" wp14:editId="6413A82F">
                                  <wp:extent cx="7086600" cy="3943350"/>
                                  <wp:effectExtent l="0" t="0" r="0" b="0"/>
                                  <wp:docPr id="826055691"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086600" cy="3943350"/>
                                          </a:xfrm>
                                          <a:prstGeom prst="rect">
                                            <a:avLst/>
                                          </a:prstGeom>
                                          <a:noFill/>
                                          <a:ln>
                                            <a:noFill/>
                                          </a:ln>
                                        </pic:spPr>
                                      </pic:pic>
                                    </a:graphicData>
                                  </a:graphic>
                                </wp:inline>
                              </w:drawing>
                            </w:r>
                          </w:p>
                          <w:p w14:paraId="2F7CFC99" w14:textId="77777777" w:rsidR="006E7C5E" w:rsidRDefault="006E7C5E" w:rsidP="006E7C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531C54" id="_x0000_s1090" style="position:absolute;left:0;text-align:left;margin-left:-46.85pt;margin-top:21.1pt;width:584.25pt;height:37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" filled="f" stroked="f" strokeweight="1pt">
                <v:stroke joinstyle="miter"/>
                <v:textbox>
                  <w:txbxContent>
                    <w:p w14:paraId="53FD178A" w14:textId="77777777" w:rsidR="006E7C5E" w:rsidRDefault="006E7C5E" w:rsidP="006E7C5E">
                      <w:pPr>
                        <w:pStyle w:val="NormalWeb"/>
                      </w:pPr>
                      <w:r>
                        <w:rPr>
                          <w:noProof/>
                          <w:lang w:val="fr-FR" w:eastAsia="fr-FR"/>
                        </w:rPr>
                        <w:drawing>
                          <wp:inline distT="0" distB="0" distL="0" distR="0" wp14:anchorId="7791C65B" wp14:editId="6413A82F">
                            <wp:extent cx="7086600" cy="3943350"/>
                            <wp:effectExtent l="0" t="0" r="0" b="0"/>
                            <wp:docPr id="826055691"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086600" cy="3943350"/>
                                    </a:xfrm>
                                    <a:prstGeom prst="rect">
                                      <a:avLst/>
                                    </a:prstGeom>
                                    <a:noFill/>
                                    <a:ln>
                                      <a:noFill/>
                                    </a:ln>
                                  </pic:spPr>
                                </pic:pic>
                              </a:graphicData>
                            </a:graphic>
                          </wp:inline>
                        </w:drawing>
                      </w:r>
                    </w:p>
                    <w:p w14:paraId="2F7CFC99" w14:textId="77777777" w:rsidR="006E7C5E" w:rsidRDefault="006E7C5E" w:rsidP="006E7C5E">
                      <w:pPr>
                        <w:jc w:val="center"/>
                      </w:pPr>
                    </w:p>
                  </w:txbxContent>
                </v:textbox>
              </v:roundrect>
            </w:pict>
          </mc:Fallback>
        </mc:AlternateContent>
      </w:r>
    </w:p>
    <w:p w14:paraId="04C1FC7D"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20FFF678"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169F0FC5"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6F2CB88D"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21B0FE13"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1E0FD454"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6051618C"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2D181931"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108B44C5"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49D9F67C"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49D1C05F" w14:textId="77777777" w:rsidR="00C3630C" w:rsidRPr="00C61721" w:rsidRDefault="00C3630C" w:rsidP="00C61721">
      <w:pPr>
        <w:jc w:val="both"/>
        <w:rPr>
          <w:rFonts w:ascii="Times New Roman" w:hAnsi="Times New Roman" w:cs="Times New Roman"/>
          <w:b/>
          <w:bCs/>
          <w:color w:val="000000" w:themeColor="text1"/>
          <w:sz w:val="32"/>
          <w:szCs w:val="32"/>
          <w:lang w:val="fr-FR"/>
        </w:rPr>
      </w:pPr>
    </w:p>
    <w:p w14:paraId="0ECDE7BD" w14:textId="77777777" w:rsidR="00143366" w:rsidRPr="00C61721" w:rsidRDefault="00F5744A"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color w:val="000000" w:themeColor="text1"/>
          <w:sz w:val="32"/>
          <w:szCs w:val="32"/>
          <w:lang w:val="fr-FR"/>
        </w:rPr>
        <w:t xml:space="preserve">                                                                                                                   </w:t>
      </w:r>
    </w:p>
    <w:p w14:paraId="0C3FEE5E" w14:textId="77777777" w:rsidR="00143366" w:rsidRPr="00C61721" w:rsidRDefault="00143366" w:rsidP="00C61721">
      <w:pPr>
        <w:jc w:val="both"/>
        <w:rPr>
          <w:rFonts w:ascii="Times New Roman" w:hAnsi="Times New Roman" w:cs="Times New Roman"/>
          <w:b/>
          <w:bCs/>
          <w:color w:val="000000" w:themeColor="text1"/>
          <w:sz w:val="32"/>
          <w:szCs w:val="32"/>
          <w:lang w:val="fr-FR"/>
        </w:rPr>
      </w:pPr>
    </w:p>
    <w:p w14:paraId="0BA8422D" w14:textId="77777777" w:rsidR="00143366" w:rsidRPr="00C61721" w:rsidRDefault="004E5809"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50400" behindDoc="0" locked="0" layoutInCell="1" allowOverlap="1" wp14:anchorId="1B72BE73" wp14:editId="70A37122">
                <wp:simplePos x="0" y="0"/>
                <wp:positionH relativeFrom="column">
                  <wp:posOffset>-175895</wp:posOffset>
                </wp:positionH>
                <wp:positionV relativeFrom="paragraph">
                  <wp:posOffset>296544</wp:posOffset>
                </wp:positionV>
                <wp:extent cx="6581775" cy="2371725"/>
                <wp:effectExtent l="0" t="0" r="0" b="0"/>
                <wp:wrapNone/>
                <wp:docPr id="653079719" name="Rectangle : coins arrondis 33"/>
                <wp:cNvGraphicFramePr/>
                <a:graphic xmlns:a="http://schemas.openxmlformats.org/drawingml/2006/main">
                  <a:graphicData uri="http://schemas.microsoft.com/office/word/2010/wordprocessingShape">
                    <wps:wsp>
                      <wps:cNvSpPr/>
                      <wps:spPr>
                        <a:xfrm>
                          <a:off x="0" y="0"/>
                          <a:ext cx="6581775" cy="23717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94D0DFC" w14:textId="77777777" w:rsidR="005B0C31" w:rsidRPr="00143366" w:rsidRDefault="005B0C31" w:rsidP="006B01ED">
                            <w:pPr>
                              <w:autoSpaceDE w:val="0"/>
                              <w:autoSpaceDN w:val="0"/>
                              <w:adjustRightInd w:val="0"/>
                              <w:spacing w:after="0" w:line="240" w:lineRule="auto"/>
                              <w:rPr>
                                <w:rFonts w:ascii="Roboto-Regular" w:hAnsi="Roboto-Regular" w:cs="Roboto-Regular"/>
                                <w:b/>
                                <w:bCs/>
                                <w:color w:val="666666"/>
                                <w:sz w:val="24"/>
                                <w:szCs w:val="24"/>
                                <w:lang w:val="fr-GN"/>
                              </w:rPr>
                            </w:pPr>
                            <w:r w:rsidRPr="00143366">
                              <w:rPr>
                                <w:rFonts w:ascii="Roboto-Regular" w:hAnsi="Roboto-Regular" w:cs="Roboto-Regular"/>
                                <w:b/>
                                <w:bCs/>
                                <w:color w:val="666666"/>
                                <w:sz w:val="24"/>
                                <w:szCs w:val="24"/>
                                <w:lang w:val="fr-GN"/>
                              </w:rPr>
                              <w:t xml:space="preserve">Le site web WordPress s’appuyant sur </w:t>
                            </w:r>
                            <w:r w:rsidR="006B01ED" w:rsidRPr="00143366">
                              <w:rPr>
                                <w:rFonts w:ascii="Roboto-Regular" w:hAnsi="Roboto-Regular" w:cs="Roboto-Regular"/>
                                <w:b/>
                                <w:bCs/>
                                <w:color w:val="666666"/>
                                <w:sz w:val="24"/>
                                <w:szCs w:val="24"/>
                                <w:lang w:val="fr-GN"/>
                              </w:rPr>
                              <w:t xml:space="preserve">une </w:t>
                            </w:r>
                            <w:r w:rsidRPr="00143366">
                              <w:rPr>
                                <w:rFonts w:ascii="Roboto-Regular" w:hAnsi="Roboto-Regular" w:cs="Roboto-Regular"/>
                                <w:b/>
                                <w:bCs/>
                                <w:color w:val="666666"/>
                                <w:sz w:val="24"/>
                                <w:szCs w:val="24"/>
                                <w:lang w:val="fr-GN"/>
                              </w:rPr>
                              <w:t xml:space="preserve">image </w:t>
                            </w:r>
                            <w:r w:rsidR="006B01ED" w:rsidRPr="00143366">
                              <w:rPr>
                                <w:rFonts w:ascii="Roboto-Regular" w:hAnsi="Roboto-Regular" w:cs="Roboto-Regular"/>
                                <w:b/>
                                <w:bCs/>
                                <w:color w:val="666666"/>
                                <w:sz w:val="24"/>
                                <w:szCs w:val="24"/>
                                <w:lang w:val="fr-GN"/>
                              </w:rPr>
                              <w:t xml:space="preserve">construite mais référent sur l’image de wordpress  </w:t>
                            </w:r>
                            <w:r w:rsidRPr="00143366">
                              <w:rPr>
                                <w:rFonts w:ascii="Roboto-Regular" w:hAnsi="Roboto-Regular" w:cs="Roboto-Regular"/>
                                <w:b/>
                                <w:bCs/>
                                <w:color w:val="666666"/>
                                <w:sz w:val="24"/>
                                <w:szCs w:val="24"/>
                                <w:lang w:val="fr-GN"/>
                              </w:rPr>
                              <w:t xml:space="preserve"> et</w:t>
                            </w:r>
                            <w:r w:rsidR="00C27D77" w:rsidRPr="00143366">
                              <w:rPr>
                                <w:rFonts w:ascii="Roboto-Regular" w:hAnsi="Roboto-Regular" w:cs="Roboto-Regular"/>
                                <w:b/>
                                <w:bCs/>
                                <w:color w:val="666666"/>
                                <w:sz w:val="24"/>
                                <w:szCs w:val="24"/>
                                <w:lang w:val="fr-GN"/>
                              </w:rPr>
                              <w:t xml:space="preserve"> </w:t>
                            </w:r>
                            <w:r w:rsidR="008C7D33" w:rsidRPr="00143366">
                              <w:rPr>
                                <w:rFonts w:ascii="Roboto-Regular" w:hAnsi="Roboto-Regular" w:cs="Roboto-Regular"/>
                                <w:b/>
                                <w:bCs/>
                                <w:color w:val="666666"/>
                                <w:sz w:val="24"/>
                                <w:szCs w:val="24"/>
                                <w:lang w:val="fr-GN"/>
                              </w:rPr>
                              <w:t xml:space="preserve">de </w:t>
                            </w:r>
                            <w:r w:rsidR="00C27D77" w:rsidRPr="00143366">
                              <w:rPr>
                                <w:rFonts w:ascii="Roboto-Regular" w:hAnsi="Roboto-Regular" w:cs="Roboto-Regular"/>
                                <w:b/>
                                <w:bCs/>
                                <w:color w:val="666666"/>
                                <w:sz w:val="24"/>
                                <w:szCs w:val="24"/>
                                <w:lang w:val="fr-GN"/>
                              </w:rPr>
                              <w:t>la base de données avec</w:t>
                            </w:r>
                            <w:r w:rsidRPr="00143366">
                              <w:rPr>
                                <w:rFonts w:ascii="Roboto-Regular" w:hAnsi="Roboto-Regular" w:cs="Roboto-Regular"/>
                                <w:b/>
                                <w:bCs/>
                                <w:color w:val="666666"/>
                                <w:sz w:val="24"/>
                                <w:szCs w:val="24"/>
                                <w:lang w:val="fr-GN"/>
                              </w:rPr>
                              <w:t xml:space="preserve"> une</w:t>
                            </w:r>
                            <w:r w:rsidR="006B01ED" w:rsidRPr="00143366">
                              <w:rPr>
                                <w:rFonts w:ascii="Roboto-Regular" w:hAnsi="Roboto-Regular" w:cs="Roboto-Regular"/>
                                <w:b/>
                                <w:bCs/>
                                <w:color w:val="666666"/>
                                <w:sz w:val="24"/>
                                <w:szCs w:val="24"/>
                                <w:lang w:val="fr-GN"/>
                              </w:rPr>
                              <w:t xml:space="preserve"> </w:t>
                            </w:r>
                            <w:r w:rsidRPr="00143366">
                              <w:rPr>
                                <w:rFonts w:ascii="Roboto-Regular" w:hAnsi="Roboto-Regular" w:cs="Roboto-Regular"/>
                                <w:b/>
                                <w:bCs/>
                                <w:color w:val="666666"/>
                                <w:sz w:val="24"/>
                                <w:szCs w:val="24"/>
                                <w:lang w:val="fr-GN"/>
                              </w:rPr>
                              <w:t>connexion à mysql</w:t>
                            </w:r>
                            <w:r w:rsidR="00C27D77" w:rsidRPr="00143366">
                              <w:rPr>
                                <w:rFonts w:ascii="Roboto-Regular" w:hAnsi="Roboto-Regular" w:cs="Roboto-Regular"/>
                                <w:b/>
                                <w:bCs/>
                                <w:color w:val="666666"/>
                                <w:sz w:val="24"/>
                                <w:szCs w:val="24"/>
                                <w:lang w:val="fr-GN"/>
                              </w:rPr>
                              <w:t xml:space="preserve"> qui sera</w:t>
                            </w:r>
                            <w:r w:rsidRPr="00143366">
                              <w:rPr>
                                <w:rFonts w:ascii="Roboto-Regular" w:hAnsi="Roboto-Regular" w:cs="Roboto-Regular"/>
                                <w:b/>
                                <w:bCs/>
                                <w:color w:val="666666"/>
                                <w:sz w:val="24"/>
                                <w:szCs w:val="24"/>
                                <w:lang w:val="fr-GN"/>
                              </w:rPr>
                              <w:t xml:space="preserve"> préconfigurée.</w:t>
                            </w:r>
                          </w:p>
                          <w:p w14:paraId="7C1E57CE" w14:textId="77777777" w:rsidR="002E1D5A" w:rsidRDefault="002E1D5A" w:rsidP="006B01ED">
                            <w:pPr>
                              <w:autoSpaceDE w:val="0"/>
                              <w:autoSpaceDN w:val="0"/>
                              <w:adjustRightInd w:val="0"/>
                              <w:spacing w:after="0" w:line="240" w:lineRule="auto"/>
                              <w:rPr>
                                <w:rFonts w:ascii="Roboto-Regular" w:hAnsi="Roboto-Regular" w:cs="Roboto-Regular"/>
                                <w:color w:val="666666"/>
                                <w:lang w:val="fr-GN"/>
                              </w:rPr>
                            </w:pPr>
                          </w:p>
                          <w:p w14:paraId="331B832E" w14:textId="77777777" w:rsidR="002E1D5A" w:rsidRDefault="002E1D5A" w:rsidP="002E1D5A">
                            <w:pPr>
                              <w:autoSpaceDE w:val="0"/>
                              <w:autoSpaceDN w:val="0"/>
                              <w:adjustRightInd w:val="0"/>
                              <w:spacing w:after="0" w:line="240" w:lineRule="auto"/>
                              <w:rPr>
                                <w:rFonts w:ascii="Roboto-Regular" w:hAnsi="Roboto-Regular" w:cs="Roboto-Regular"/>
                                <w:color w:val="666666"/>
                                <w:sz w:val="24"/>
                                <w:szCs w:val="24"/>
                                <w:lang w:val="fr-GN"/>
                              </w:rPr>
                            </w:pPr>
                            <w:r>
                              <w:rPr>
                                <w:rFonts w:ascii="Roboto-Regular" w:hAnsi="Roboto-Regular" w:cs="Roboto-Regular"/>
                                <w:color w:val="666666"/>
                                <w:sz w:val="24"/>
                                <w:szCs w:val="24"/>
                                <w:lang w:val="fr-GN"/>
                              </w:rPr>
                              <w:t xml:space="preserve">Dans cette séance nous effectuerons la construction de l’image par commande docker build -t suivi de l’identifiant docker hub, du nom de l’image plus la version voulue. Pour l’ensemble des deux images wordpress et mysql. Dans notre dockerfile nous retrouverons les provenances des l’images qui sont wordpress et mysql, pour </w:t>
                            </w:r>
                            <w:r w:rsidR="00143366">
                              <w:rPr>
                                <w:rFonts w:ascii="Roboto-Regular" w:hAnsi="Roboto-Regular" w:cs="Roboto-Regular"/>
                                <w:color w:val="666666"/>
                                <w:sz w:val="24"/>
                                <w:szCs w:val="24"/>
                                <w:lang w:val="fr-GN"/>
                              </w:rPr>
                              <w:t xml:space="preserve">finir les </w:t>
                            </w:r>
                            <w:r>
                              <w:rPr>
                                <w:rFonts w:ascii="Roboto-Regular" w:hAnsi="Roboto-Regular" w:cs="Roboto-Regular"/>
                                <w:color w:val="666666"/>
                                <w:sz w:val="24"/>
                                <w:szCs w:val="24"/>
                                <w:lang w:val="fr-GN"/>
                              </w:rPr>
                              <w:t>différents labels habituels.</w:t>
                            </w:r>
                          </w:p>
                          <w:p w14:paraId="4184539A" w14:textId="77777777" w:rsidR="002E1D5A" w:rsidRDefault="002E1D5A" w:rsidP="006B01ED">
                            <w:pPr>
                              <w:autoSpaceDE w:val="0"/>
                              <w:autoSpaceDN w:val="0"/>
                              <w:adjustRightInd w:val="0"/>
                              <w:spacing w:after="0" w:line="240" w:lineRule="auto"/>
                              <w:rPr>
                                <w:rFonts w:ascii="Roboto-Regular" w:hAnsi="Roboto-Regular" w:cs="Roboto-Regular"/>
                                <w:color w:val="666666"/>
                                <w:lang w:val="fr-GN"/>
                              </w:rPr>
                            </w:pPr>
                          </w:p>
                          <w:p w14:paraId="0C881743" w14:textId="77777777" w:rsidR="002E1D5A" w:rsidRPr="006B01ED" w:rsidRDefault="002E1D5A" w:rsidP="006B01ED">
                            <w:pPr>
                              <w:autoSpaceDE w:val="0"/>
                              <w:autoSpaceDN w:val="0"/>
                              <w:adjustRightInd w:val="0"/>
                              <w:spacing w:after="0" w:line="240" w:lineRule="auto"/>
                              <w:rPr>
                                <w:rFonts w:ascii="Roboto-Regular" w:hAnsi="Roboto-Regular" w:cs="Roboto-Regular"/>
                                <w:color w:val="666666"/>
                                <w:lang w:val="fr-G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B72BE73" id="_x0000_s1091" style="position:absolute;left:0;text-align:left;margin-left:-13.85pt;margin-top:23.35pt;width:518.25pt;height:186.7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" filled="f" stroked="f" strokeweight="1pt">
                <v:stroke joinstyle="miter"/>
                <v:textbox>
                  <w:txbxContent>
                    <w:p w14:paraId="594D0DFC" w14:textId="77777777" w:rsidR="005B0C31" w:rsidRPr="00143366" w:rsidRDefault="005B0C31" w:rsidP="006B01ED">
                      <w:pPr>
                        <w:autoSpaceDE w:val="0"/>
                        <w:autoSpaceDN w:val="0"/>
                        <w:adjustRightInd w:val="0"/>
                        <w:spacing w:after="0" w:line="240" w:lineRule="auto"/>
                        <w:rPr>
                          <w:rFonts w:ascii="Roboto-Regular" w:hAnsi="Roboto-Regular" w:cs="Roboto-Regular"/>
                          <w:b/>
                          <w:bCs/>
                          <w:color w:val="666666"/>
                          <w:sz w:val="24"/>
                          <w:szCs w:val="24"/>
                          <w:lang w:val="fr-GN"/>
                        </w:rPr>
                      </w:pPr>
                      <w:r w:rsidRPr="00143366">
                        <w:rPr>
                          <w:rFonts w:ascii="Roboto-Regular" w:hAnsi="Roboto-Regular" w:cs="Roboto-Regular"/>
                          <w:b/>
                          <w:bCs/>
                          <w:color w:val="666666"/>
                          <w:sz w:val="24"/>
                          <w:szCs w:val="24"/>
                          <w:lang w:val="fr-GN"/>
                        </w:rPr>
                        <w:t xml:space="preserve">Le site web WordPress s’appuyant sur </w:t>
                      </w:r>
                      <w:r w:rsidR="006B01ED" w:rsidRPr="00143366">
                        <w:rPr>
                          <w:rFonts w:ascii="Roboto-Regular" w:hAnsi="Roboto-Regular" w:cs="Roboto-Regular"/>
                          <w:b/>
                          <w:bCs/>
                          <w:color w:val="666666"/>
                          <w:sz w:val="24"/>
                          <w:szCs w:val="24"/>
                          <w:lang w:val="fr-GN"/>
                        </w:rPr>
                        <w:t xml:space="preserve">une </w:t>
                      </w:r>
                      <w:r w:rsidRPr="00143366">
                        <w:rPr>
                          <w:rFonts w:ascii="Roboto-Regular" w:hAnsi="Roboto-Regular" w:cs="Roboto-Regular"/>
                          <w:b/>
                          <w:bCs/>
                          <w:color w:val="666666"/>
                          <w:sz w:val="24"/>
                          <w:szCs w:val="24"/>
                          <w:lang w:val="fr-GN"/>
                        </w:rPr>
                        <w:t xml:space="preserve">image </w:t>
                      </w:r>
                      <w:r w:rsidR="006B01ED" w:rsidRPr="00143366">
                        <w:rPr>
                          <w:rFonts w:ascii="Roboto-Regular" w:hAnsi="Roboto-Regular" w:cs="Roboto-Regular"/>
                          <w:b/>
                          <w:bCs/>
                          <w:color w:val="666666"/>
                          <w:sz w:val="24"/>
                          <w:szCs w:val="24"/>
                          <w:lang w:val="fr-GN"/>
                        </w:rPr>
                        <w:t xml:space="preserve">construite mais référent sur l’image de wordpress  </w:t>
                      </w:r>
                      <w:r w:rsidRPr="00143366">
                        <w:rPr>
                          <w:rFonts w:ascii="Roboto-Regular" w:hAnsi="Roboto-Regular" w:cs="Roboto-Regular"/>
                          <w:b/>
                          <w:bCs/>
                          <w:color w:val="666666"/>
                          <w:sz w:val="24"/>
                          <w:szCs w:val="24"/>
                          <w:lang w:val="fr-GN"/>
                        </w:rPr>
                        <w:t xml:space="preserve"> et</w:t>
                      </w:r>
                      <w:r w:rsidR="00C27D77" w:rsidRPr="00143366">
                        <w:rPr>
                          <w:rFonts w:ascii="Roboto-Regular" w:hAnsi="Roboto-Regular" w:cs="Roboto-Regular"/>
                          <w:b/>
                          <w:bCs/>
                          <w:color w:val="666666"/>
                          <w:sz w:val="24"/>
                          <w:szCs w:val="24"/>
                          <w:lang w:val="fr-GN"/>
                        </w:rPr>
                        <w:t xml:space="preserve"> </w:t>
                      </w:r>
                      <w:r w:rsidR="008C7D33" w:rsidRPr="00143366">
                        <w:rPr>
                          <w:rFonts w:ascii="Roboto-Regular" w:hAnsi="Roboto-Regular" w:cs="Roboto-Regular"/>
                          <w:b/>
                          <w:bCs/>
                          <w:color w:val="666666"/>
                          <w:sz w:val="24"/>
                          <w:szCs w:val="24"/>
                          <w:lang w:val="fr-GN"/>
                        </w:rPr>
                        <w:t xml:space="preserve">de </w:t>
                      </w:r>
                      <w:r w:rsidR="00C27D77" w:rsidRPr="00143366">
                        <w:rPr>
                          <w:rFonts w:ascii="Roboto-Regular" w:hAnsi="Roboto-Regular" w:cs="Roboto-Regular"/>
                          <w:b/>
                          <w:bCs/>
                          <w:color w:val="666666"/>
                          <w:sz w:val="24"/>
                          <w:szCs w:val="24"/>
                          <w:lang w:val="fr-GN"/>
                        </w:rPr>
                        <w:t>la base de données avec</w:t>
                      </w:r>
                      <w:r w:rsidRPr="00143366">
                        <w:rPr>
                          <w:rFonts w:ascii="Roboto-Regular" w:hAnsi="Roboto-Regular" w:cs="Roboto-Regular"/>
                          <w:b/>
                          <w:bCs/>
                          <w:color w:val="666666"/>
                          <w:sz w:val="24"/>
                          <w:szCs w:val="24"/>
                          <w:lang w:val="fr-GN"/>
                        </w:rPr>
                        <w:t xml:space="preserve"> une</w:t>
                      </w:r>
                      <w:r w:rsidR="006B01ED" w:rsidRPr="00143366">
                        <w:rPr>
                          <w:rFonts w:ascii="Roboto-Regular" w:hAnsi="Roboto-Regular" w:cs="Roboto-Regular"/>
                          <w:b/>
                          <w:bCs/>
                          <w:color w:val="666666"/>
                          <w:sz w:val="24"/>
                          <w:szCs w:val="24"/>
                          <w:lang w:val="fr-GN"/>
                        </w:rPr>
                        <w:t xml:space="preserve"> </w:t>
                      </w:r>
                      <w:r w:rsidRPr="00143366">
                        <w:rPr>
                          <w:rFonts w:ascii="Roboto-Regular" w:hAnsi="Roboto-Regular" w:cs="Roboto-Regular"/>
                          <w:b/>
                          <w:bCs/>
                          <w:color w:val="666666"/>
                          <w:sz w:val="24"/>
                          <w:szCs w:val="24"/>
                          <w:lang w:val="fr-GN"/>
                        </w:rPr>
                        <w:t>connexion à mysql</w:t>
                      </w:r>
                      <w:r w:rsidR="00C27D77" w:rsidRPr="00143366">
                        <w:rPr>
                          <w:rFonts w:ascii="Roboto-Regular" w:hAnsi="Roboto-Regular" w:cs="Roboto-Regular"/>
                          <w:b/>
                          <w:bCs/>
                          <w:color w:val="666666"/>
                          <w:sz w:val="24"/>
                          <w:szCs w:val="24"/>
                          <w:lang w:val="fr-GN"/>
                        </w:rPr>
                        <w:t xml:space="preserve"> qui sera</w:t>
                      </w:r>
                      <w:r w:rsidRPr="00143366">
                        <w:rPr>
                          <w:rFonts w:ascii="Roboto-Regular" w:hAnsi="Roboto-Regular" w:cs="Roboto-Regular"/>
                          <w:b/>
                          <w:bCs/>
                          <w:color w:val="666666"/>
                          <w:sz w:val="24"/>
                          <w:szCs w:val="24"/>
                          <w:lang w:val="fr-GN"/>
                        </w:rPr>
                        <w:t xml:space="preserve"> préconfigurée.</w:t>
                      </w:r>
                    </w:p>
                    <w:p w14:paraId="7C1E57CE" w14:textId="77777777" w:rsidR="002E1D5A" w:rsidRDefault="002E1D5A" w:rsidP="006B01ED">
                      <w:pPr>
                        <w:autoSpaceDE w:val="0"/>
                        <w:autoSpaceDN w:val="0"/>
                        <w:adjustRightInd w:val="0"/>
                        <w:spacing w:after="0" w:line="240" w:lineRule="auto"/>
                        <w:rPr>
                          <w:rFonts w:ascii="Roboto-Regular" w:hAnsi="Roboto-Regular" w:cs="Roboto-Regular"/>
                          <w:color w:val="666666"/>
                          <w:lang w:val="fr-GN"/>
                        </w:rPr>
                      </w:pPr>
                    </w:p>
                    <w:p w14:paraId="331B832E" w14:textId="77777777" w:rsidR="002E1D5A" w:rsidRDefault="002E1D5A" w:rsidP="002E1D5A">
                      <w:pPr>
                        <w:autoSpaceDE w:val="0"/>
                        <w:autoSpaceDN w:val="0"/>
                        <w:adjustRightInd w:val="0"/>
                        <w:spacing w:after="0" w:line="240" w:lineRule="auto"/>
                        <w:rPr>
                          <w:rFonts w:ascii="Roboto-Regular" w:hAnsi="Roboto-Regular" w:cs="Roboto-Regular"/>
                          <w:color w:val="666666"/>
                          <w:sz w:val="24"/>
                          <w:szCs w:val="24"/>
                          <w:lang w:val="fr-GN"/>
                        </w:rPr>
                      </w:pPr>
                      <w:r>
                        <w:rPr>
                          <w:rFonts w:ascii="Roboto-Regular" w:hAnsi="Roboto-Regular" w:cs="Roboto-Regular"/>
                          <w:color w:val="666666"/>
                          <w:sz w:val="24"/>
                          <w:szCs w:val="24"/>
                          <w:lang w:val="fr-GN"/>
                        </w:rPr>
                        <w:t xml:space="preserve">Dans cette séance nous effectuerons la construction de l’image par commande docker build -t suivi de l’identifiant docker hub, du nom de l’image plus la version voulue. Pour l’ensemble des deux images wordpress et mysql. Dans notre dockerfile nous retrouverons les provenances des l’images qui sont wordpress et mysql, pour </w:t>
                      </w:r>
                      <w:r w:rsidR="00143366">
                        <w:rPr>
                          <w:rFonts w:ascii="Roboto-Regular" w:hAnsi="Roboto-Regular" w:cs="Roboto-Regular"/>
                          <w:color w:val="666666"/>
                          <w:sz w:val="24"/>
                          <w:szCs w:val="24"/>
                          <w:lang w:val="fr-GN"/>
                        </w:rPr>
                        <w:t xml:space="preserve">finir les </w:t>
                      </w:r>
                      <w:r>
                        <w:rPr>
                          <w:rFonts w:ascii="Roboto-Regular" w:hAnsi="Roboto-Regular" w:cs="Roboto-Regular"/>
                          <w:color w:val="666666"/>
                          <w:sz w:val="24"/>
                          <w:szCs w:val="24"/>
                          <w:lang w:val="fr-GN"/>
                        </w:rPr>
                        <w:t>différents labels habituels.</w:t>
                      </w:r>
                    </w:p>
                    <w:p w14:paraId="4184539A" w14:textId="77777777" w:rsidR="002E1D5A" w:rsidRDefault="002E1D5A" w:rsidP="006B01ED">
                      <w:pPr>
                        <w:autoSpaceDE w:val="0"/>
                        <w:autoSpaceDN w:val="0"/>
                        <w:adjustRightInd w:val="0"/>
                        <w:spacing w:after="0" w:line="240" w:lineRule="auto"/>
                        <w:rPr>
                          <w:rFonts w:ascii="Roboto-Regular" w:hAnsi="Roboto-Regular" w:cs="Roboto-Regular"/>
                          <w:color w:val="666666"/>
                          <w:lang w:val="fr-GN"/>
                        </w:rPr>
                      </w:pPr>
                    </w:p>
                    <w:p w14:paraId="0C881743" w14:textId="77777777" w:rsidR="002E1D5A" w:rsidRPr="006B01ED" w:rsidRDefault="002E1D5A" w:rsidP="006B01ED">
                      <w:pPr>
                        <w:autoSpaceDE w:val="0"/>
                        <w:autoSpaceDN w:val="0"/>
                        <w:adjustRightInd w:val="0"/>
                        <w:spacing w:after="0" w:line="240" w:lineRule="auto"/>
                        <w:rPr>
                          <w:rFonts w:ascii="Roboto-Regular" w:hAnsi="Roboto-Regular" w:cs="Roboto-Regular"/>
                          <w:color w:val="666666"/>
                          <w:lang w:val="fr-GN"/>
                        </w:rPr>
                      </w:pPr>
                    </w:p>
                  </w:txbxContent>
                </v:textbox>
              </v:roundrect>
            </w:pict>
          </mc:Fallback>
        </mc:AlternateContent>
      </w:r>
    </w:p>
    <w:p w14:paraId="50FF6A66" w14:textId="77777777" w:rsidR="00143366" w:rsidRPr="00C61721" w:rsidRDefault="00143366" w:rsidP="00C61721">
      <w:pPr>
        <w:jc w:val="both"/>
        <w:rPr>
          <w:rFonts w:ascii="Times New Roman" w:hAnsi="Times New Roman" w:cs="Times New Roman"/>
          <w:b/>
          <w:bCs/>
          <w:color w:val="000000" w:themeColor="text1"/>
          <w:sz w:val="32"/>
          <w:szCs w:val="32"/>
          <w:lang w:val="fr-FR"/>
        </w:rPr>
      </w:pPr>
    </w:p>
    <w:p w14:paraId="71A1B1C7" w14:textId="77777777" w:rsidR="00143366" w:rsidRPr="00C61721" w:rsidRDefault="00143366" w:rsidP="00C61721">
      <w:pPr>
        <w:jc w:val="both"/>
        <w:rPr>
          <w:rFonts w:ascii="Times New Roman" w:hAnsi="Times New Roman" w:cs="Times New Roman"/>
          <w:b/>
          <w:bCs/>
          <w:color w:val="000000" w:themeColor="text1"/>
          <w:sz w:val="32"/>
          <w:szCs w:val="32"/>
          <w:lang w:val="fr-FR"/>
        </w:rPr>
      </w:pPr>
    </w:p>
    <w:p w14:paraId="632E209E" w14:textId="77777777" w:rsidR="00143366" w:rsidRPr="00C61721" w:rsidRDefault="00143366" w:rsidP="00C61721">
      <w:pPr>
        <w:jc w:val="both"/>
        <w:rPr>
          <w:rFonts w:ascii="Times New Roman" w:hAnsi="Times New Roman" w:cs="Times New Roman"/>
          <w:b/>
          <w:bCs/>
          <w:color w:val="000000" w:themeColor="text1"/>
          <w:sz w:val="32"/>
          <w:szCs w:val="32"/>
          <w:lang w:val="fr-FR"/>
        </w:rPr>
      </w:pPr>
    </w:p>
    <w:p w14:paraId="7BA63B04" w14:textId="77777777" w:rsidR="00143366" w:rsidRPr="00C61721" w:rsidRDefault="00143366" w:rsidP="00C61721">
      <w:pPr>
        <w:jc w:val="both"/>
        <w:rPr>
          <w:rFonts w:ascii="Times New Roman" w:hAnsi="Times New Roman" w:cs="Times New Roman"/>
          <w:b/>
          <w:bCs/>
          <w:color w:val="000000" w:themeColor="text1"/>
          <w:sz w:val="32"/>
          <w:szCs w:val="32"/>
          <w:lang w:val="fr-FR"/>
        </w:rPr>
      </w:pPr>
    </w:p>
    <w:p w14:paraId="3332FEB1" w14:textId="77777777" w:rsidR="00143366" w:rsidRPr="00C61721" w:rsidRDefault="00143366" w:rsidP="00C61721">
      <w:pPr>
        <w:jc w:val="both"/>
        <w:rPr>
          <w:rFonts w:ascii="Times New Roman" w:hAnsi="Times New Roman" w:cs="Times New Roman"/>
          <w:b/>
          <w:bCs/>
          <w:color w:val="000000" w:themeColor="text1"/>
          <w:sz w:val="32"/>
          <w:szCs w:val="32"/>
          <w:lang w:val="fr-FR"/>
        </w:rPr>
      </w:pPr>
    </w:p>
    <w:p w14:paraId="4661980E" w14:textId="77777777" w:rsidR="007D6FD8" w:rsidRPr="00C61721" w:rsidRDefault="007D6FD8"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w:lastRenderedPageBreak/>
        <mc:AlternateContent>
          <mc:Choice Requires="wps">
            <w:drawing>
              <wp:anchor distT="0" distB="0" distL="114300" distR="114300" simplePos="0" relativeHeight="251755520" behindDoc="0" locked="0" layoutInCell="1" allowOverlap="1" wp14:anchorId="1C01060A" wp14:editId="31A2D3C0">
                <wp:simplePos x="0" y="0"/>
                <wp:positionH relativeFrom="column">
                  <wp:posOffset>138430</wp:posOffset>
                </wp:positionH>
                <wp:positionV relativeFrom="paragraph">
                  <wp:posOffset>4215130</wp:posOffset>
                </wp:positionV>
                <wp:extent cx="5553075" cy="438150"/>
                <wp:effectExtent l="0" t="0" r="0" b="0"/>
                <wp:wrapNone/>
                <wp:docPr id="563010374" name="Rectangle : coins arrondis 37"/>
                <wp:cNvGraphicFramePr/>
                <a:graphic xmlns:a="http://schemas.openxmlformats.org/drawingml/2006/main">
                  <a:graphicData uri="http://schemas.microsoft.com/office/word/2010/wordprocessingShape">
                    <wps:wsp>
                      <wps:cNvSpPr/>
                      <wps:spPr>
                        <a:xfrm>
                          <a:off x="0" y="0"/>
                          <a:ext cx="5553075" cy="4381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0FEA15" w14:textId="77777777" w:rsidR="007D6FD8" w:rsidRPr="007D6FD8" w:rsidRDefault="007D6FD8" w:rsidP="007D6FD8">
                            <w:pPr>
                              <w:jc w:val="center"/>
                              <w:rPr>
                                <w:color w:val="000000" w:themeColor="text1"/>
                                <w:sz w:val="28"/>
                                <w:szCs w:val="28"/>
                              </w:rPr>
                            </w:pPr>
                            <w:r w:rsidRPr="007D6FD8">
                              <w:rPr>
                                <w:color w:val="000000" w:themeColor="text1"/>
                                <w:sz w:val="28"/>
                                <w:szCs w:val="28"/>
                              </w:rPr>
                              <w:t>La construction de l’image</w:t>
                            </w:r>
                            <w:r>
                              <w:rPr>
                                <w:color w:val="000000" w:themeColor="text1"/>
                                <w:sz w:val="28"/>
                                <w:szCs w:val="28"/>
                              </w:rPr>
                              <w:t xml:space="preserve"> 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01060A" id="Rectangle : coins arrondis 37" o:spid="_x0000_s1092" style="position:absolute;left:0;text-align:left;margin-left:10.9pt;margin-top:331.9pt;width:437.25pt;height:34.5pt;z-index:251755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" filled="f" stroked="f" strokeweight="1pt">
                <v:stroke joinstyle="miter"/>
                <v:textbox>
                  <w:txbxContent>
                    <w:p w14:paraId="4A0FEA15" w14:textId="77777777" w:rsidR="007D6FD8" w:rsidRPr="007D6FD8" w:rsidRDefault="007D6FD8" w:rsidP="007D6FD8">
                      <w:pPr>
                        <w:jc w:val="center"/>
                        <w:rPr>
                          <w:color w:val="000000" w:themeColor="text1"/>
                          <w:sz w:val="28"/>
                          <w:szCs w:val="28"/>
                        </w:rPr>
                      </w:pPr>
                      <w:r w:rsidRPr="007D6FD8">
                        <w:rPr>
                          <w:color w:val="000000" w:themeColor="text1"/>
                          <w:sz w:val="28"/>
                          <w:szCs w:val="28"/>
                        </w:rPr>
                        <w:t>La construction de l’image</w:t>
                      </w:r>
                      <w:r>
                        <w:rPr>
                          <w:color w:val="000000" w:themeColor="text1"/>
                          <w:sz w:val="28"/>
                          <w:szCs w:val="28"/>
                        </w:rPr>
                        <w:t xml:space="preserve"> mysql</w:t>
                      </w:r>
                    </w:p>
                  </w:txbxContent>
                </v:textbox>
              </v:roundrect>
            </w:pict>
          </mc:Fallback>
        </mc:AlternateContent>
      </w: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52448" behindDoc="0" locked="0" layoutInCell="1" allowOverlap="1" wp14:anchorId="6E517350" wp14:editId="0AD6725A">
                <wp:simplePos x="0" y="0"/>
                <wp:positionH relativeFrom="column">
                  <wp:posOffset>300355</wp:posOffset>
                </wp:positionH>
                <wp:positionV relativeFrom="paragraph">
                  <wp:posOffset>-242570</wp:posOffset>
                </wp:positionV>
                <wp:extent cx="5553075" cy="438150"/>
                <wp:effectExtent l="0" t="0" r="0" b="0"/>
                <wp:wrapNone/>
                <wp:docPr id="1602714550" name="Rectangle : coins arrondis 37"/>
                <wp:cNvGraphicFramePr/>
                <a:graphic xmlns:a="http://schemas.openxmlformats.org/drawingml/2006/main">
                  <a:graphicData uri="http://schemas.microsoft.com/office/word/2010/wordprocessingShape">
                    <wps:wsp>
                      <wps:cNvSpPr/>
                      <wps:spPr>
                        <a:xfrm>
                          <a:off x="0" y="0"/>
                          <a:ext cx="5553075" cy="4381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25E8F9" w14:textId="77777777" w:rsidR="007D6FD8" w:rsidRPr="007D6FD8" w:rsidRDefault="007D6FD8" w:rsidP="007D6FD8">
                            <w:pPr>
                              <w:jc w:val="center"/>
                              <w:rPr>
                                <w:color w:val="000000" w:themeColor="text1"/>
                                <w:sz w:val="28"/>
                                <w:szCs w:val="28"/>
                              </w:rPr>
                            </w:pPr>
                            <w:r w:rsidRPr="007D6FD8">
                              <w:rPr>
                                <w:color w:val="000000" w:themeColor="text1"/>
                                <w:sz w:val="28"/>
                                <w:szCs w:val="28"/>
                              </w:rPr>
                              <w:t>La construction de l’image wordpress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517350" id="_x0000_s1093" style="position:absolute;left:0;text-align:left;margin-left:23.65pt;margin-top:-19.1pt;width:437.25pt;height:34.5pt;z-index:251752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" filled="f" stroked="f" strokeweight="1pt">
                <v:stroke joinstyle="miter"/>
                <v:textbox>
                  <w:txbxContent>
                    <w:p w14:paraId="4C25E8F9" w14:textId="77777777" w:rsidR="007D6FD8" w:rsidRPr="007D6FD8" w:rsidRDefault="007D6FD8" w:rsidP="007D6FD8">
                      <w:pPr>
                        <w:jc w:val="center"/>
                        <w:rPr>
                          <w:color w:val="000000" w:themeColor="text1"/>
                          <w:sz w:val="28"/>
                          <w:szCs w:val="28"/>
                        </w:rPr>
                      </w:pPr>
                      <w:r w:rsidRPr="007D6FD8">
                        <w:rPr>
                          <w:color w:val="000000" w:themeColor="text1"/>
                          <w:sz w:val="28"/>
                          <w:szCs w:val="28"/>
                        </w:rPr>
                        <w:t>La construction de l’image wordpress</w:t>
                      </w:r>
                    </w:p>
                  </w:txbxContent>
                </v:textbox>
              </v:roundrect>
            </w:pict>
          </mc:Fallback>
        </mc:AlternateContent>
      </w: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51424" behindDoc="0" locked="0" layoutInCell="1" allowOverlap="1" wp14:anchorId="45C1C16B" wp14:editId="0BD76E58">
                <wp:simplePos x="0" y="0"/>
                <wp:positionH relativeFrom="column">
                  <wp:posOffset>-185420</wp:posOffset>
                </wp:positionH>
                <wp:positionV relativeFrom="paragraph">
                  <wp:posOffset>5062855</wp:posOffset>
                </wp:positionV>
                <wp:extent cx="6524625" cy="3086100"/>
                <wp:effectExtent l="0" t="0" r="0" b="0"/>
                <wp:wrapNone/>
                <wp:docPr id="1174021642" name="Rectangle : coins arrondis 34"/>
                <wp:cNvGraphicFramePr/>
                <a:graphic xmlns:a="http://schemas.openxmlformats.org/drawingml/2006/main">
                  <a:graphicData uri="http://schemas.microsoft.com/office/word/2010/wordprocessingShape">
                    <wps:wsp>
                      <wps:cNvSpPr/>
                      <wps:spPr>
                        <a:xfrm>
                          <a:off x="0" y="0"/>
                          <a:ext cx="6524625" cy="30861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1A24F9" w14:textId="77777777" w:rsidR="007D6FD8" w:rsidRDefault="007D6FD8" w:rsidP="007D6FD8">
                            <w:pPr>
                              <w:pStyle w:val="NormalWeb"/>
                            </w:pPr>
                            <w:r>
                              <w:rPr>
                                <w:noProof/>
                                <w:lang w:val="fr-FR" w:eastAsia="fr-FR"/>
                              </w:rPr>
                              <w:drawing>
                                <wp:inline distT="0" distB="0" distL="0" distR="0" wp14:anchorId="2E737AC9" wp14:editId="565289A0">
                                  <wp:extent cx="6067425" cy="2667000"/>
                                  <wp:effectExtent l="0" t="0" r="9525" b="0"/>
                                  <wp:docPr id="228450838"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67425" cy="2667000"/>
                                          </a:xfrm>
                                          <a:prstGeom prst="rect">
                                            <a:avLst/>
                                          </a:prstGeom>
                                          <a:noFill/>
                                          <a:ln>
                                            <a:noFill/>
                                          </a:ln>
                                        </pic:spPr>
                                      </pic:pic>
                                    </a:graphicData>
                                  </a:graphic>
                                </wp:inline>
                              </w:drawing>
                            </w:r>
                          </w:p>
                          <w:p w14:paraId="2209335C" w14:textId="77777777" w:rsidR="007D6FD8" w:rsidRDefault="007D6FD8" w:rsidP="007D6F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C1C16B" id="_x0000_s1094" style="position:absolute;left:0;text-align:left;margin-left:-14.6pt;margin-top:398.65pt;width:513.75pt;height:24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" filled="f" stroked="f" strokeweight="1pt">
                <v:stroke joinstyle="miter"/>
                <v:textbox>
                  <w:txbxContent>
                    <w:p w14:paraId="4C1A24F9" w14:textId="77777777" w:rsidR="007D6FD8" w:rsidRDefault="007D6FD8" w:rsidP="007D6FD8">
                      <w:pPr>
                        <w:pStyle w:val="NormalWeb"/>
                      </w:pPr>
                      <w:r>
                        <w:rPr>
                          <w:noProof/>
                          <w:lang w:val="fr-FR" w:eastAsia="fr-FR"/>
                        </w:rPr>
                        <w:drawing>
                          <wp:inline distT="0" distB="0" distL="0" distR="0" wp14:anchorId="2E737AC9" wp14:editId="565289A0">
                            <wp:extent cx="6067425" cy="2667000"/>
                            <wp:effectExtent l="0" t="0" r="9525" b="0"/>
                            <wp:docPr id="228450838"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67425" cy="2667000"/>
                                    </a:xfrm>
                                    <a:prstGeom prst="rect">
                                      <a:avLst/>
                                    </a:prstGeom>
                                    <a:noFill/>
                                    <a:ln>
                                      <a:noFill/>
                                    </a:ln>
                                  </pic:spPr>
                                </pic:pic>
                              </a:graphicData>
                            </a:graphic>
                          </wp:inline>
                        </w:drawing>
                      </w:r>
                    </w:p>
                    <w:p w14:paraId="2209335C" w14:textId="77777777" w:rsidR="007D6FD8" w:rsidRDefault="007D6FD8" w:rsidP="007D6FD8">
                      <w:pPr>
                        <w:jc w:val="center"/>
                      </w:pPr>
                    </w:p>
                  </w:txbxContent>
                </v:textbox>
              </v:roundrect>
            </w:pict>
          </mc:Fallback>
        </mc:AlternateContent>
      </w: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53472" behindDoc="0" locked="0" layoutInCell="1" allowOverlap="1" wp14:anchorId="3525FB5E" wp14:editId="6F9F0C27">
                <wp:simplePos x="0" y="0"/>
                <wp:positionH relativeFrom="column">
                  <wp:posOffset>-242570</wp:posOffset>
                </wp:positionH>
                <wp:positionV relativeFrom="paragraph">
                  <wp:posOffset>443230</wp:posOffset>
                </wp:positionV>
                <wp:extent cx="6486525" cy="3162300"/>
                <wp:effectExtent l="0" t="0" r="0" b="0"/>
                <wp:wrapNone/>
                <wp:docPr id="1085348515" name="Rectangle : coins arrondis 38"/>
                <wp:cNvGraphicFramePr/>
                <a:graphic xmlns:a="http://schemas.openxmlformats.org/drawingml/2006/main">
                  <a:graphicData uri="http://schemas.microsoft.com/office/word/2010/wordprocessingShape">
                    <wps:wsp>
                      <wps:cNvSpPr/>
                      <wps:spPr>
                        <a:xfrm>
                          <a:off x="0" y="0"/>
                          <a:ext cx="6486525" cy="31623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A02E82" w14:textId="77777777" w:rsidR="007D6FD8" w:rsidRDefault="007D6FD8" w:rsidP="007D6FD8">
                            <w:pPr>
                              <w:pStyle w:val="NormalWeb"/>
                            </w:pPr>
                            <w:r>
                              <w:rPr>
                                <w:noProof/>
                                <w:lang w:val="fr-FR" w:eastAsia="fr-FR"/>
                              </w:rPr>
                              <w:drawing>
                                <wp:inline distT="0" distB="0" distL="0" distR="0" wp14:anchorId="1F3A2FE3" wp14:editId="1DCFB7B3">
                                  <wp:extent cx="6010275" cy="2704624"/>
                                  <wp:effectExtent l="0" t="0" r="0" b="635"/>
                                  <wp:docPr id="857043215"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3111" cy="2705900"/>
                                          </a:xfrm>
                                          <a:prstGeom prst="rect">
                                            <a:avLst/>
                                          </a:prstGeom>
                                          <a:noFill/>
                                          <a:ln>
                                            <a:noFill/>
                                          </a:ln>
                                        </pic:spPr>
                                      </pic:pic>
                                    </a:graphicData>
                                  </a:graphic>
                                </wp:inline>
                              </w:drawing>
                            </w:r>
                          </w:p>
                          <w:p w14:paraId="4025157B" w14:textId="77777777" w:rsidR="007D6FD8" w:rsidRDefault="007D6FD8" w:rsidP="007D6F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25FB5E" id="Rectangle : coins arrondis 38" o:spid="_x0000_s1095" style="position:absolute;left:0;text-align:left;margin-left:-19.1pt;margin-top:34.9pt;width:510.75pt;height:24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" filled="f" stroked="f" strokeweight="1pt">
                <v:stroke joinstyle="miter"/>
                <v:textbox>
                  <w:txbxContent>
                    <w:p w14:paraId="74A02E82" w14:textId="77777777" w:rsidR="007D6FD8" w:rsidRDefault="007D6FD8" w:rsidP="007D6FD8">
                      <w:pPr>
                        <w:pStyle w:val="NormalWeb"/>
                      </w:pPr>
                      <w:r>
                        <w:rPr>
                          <w:noProof/>
                          <w:lang w:val="fr-FR" w:eastAsia="fr-FR"/>
                        </w:rPr>
                        <w:drawing>
                          <wp:inline distT="0" distB="0" distL="0" distR="0" wp14:anchorId="1F3A2FE3" wp14:editId="1DCFB7B3">
                            <wp:extent cx="6010275" cy="2704624"/>
                            <wp:effectExtent l="0" t="0" r="0" b="635"/>
                            <wp:docPr id="857043215"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3111" cy="2705900"/>
                                    </a:xfrm>
                                    <a:prstGeom prst="rect">
                                      <a:avLst/>
                                    </a:prstGeom>
                                    <a:noFill/>
                                    <a:ln>
                                      <a:noFill/>
                                    </a:ln>
                                  </pic:spPr>
                                </pic:pic>
                              </a:graphicData>
                            </a:graphic>
                          </wp:inline>
                        </w:drawing>
                      </w:r>
                    </w:p>
                    <w:p w14:paraId="4025157B" w14:textId="77777777" w:rsidR="007D6FD8" w:rsidRDefault="007D6FD8" w:rsidP="007D6FD8">
                      <w:pPr>
                        <w:jc w:val="center"/>
                      </w:pPr>
                    </w:p>
                  </w:txbxContent>
                </v:textbox>
              </v:roundrect>
            </w:pict>
          </mc:Fallback>
        </mc:AlternateContent>
      </w:r>
      <w:r w:rsidR="00F5744A" w:rsidRPr="00C61721">
        <w:rPr>
          <w:rFonts w:ascii="Times New Roman" w:hAnsi="Times New Roman" w:cs="Times New Roman"/>
          <w:b/>
          <w:bCs/>
          <w:color w:val="000000" w:themeColor="text1"/>
          <w:sz w:val="32"/>
          <w:szCs w:val="32"/>
          <w:lang w:val="fr-FR"/>
        </w:rPr>
        <w:t xml:space="preserve">  </w:t>
      </w:r>
    </w:p>
    <w:p w14:paraId="29131D11" w14:textId="77777777" w:rsidR="007D6FD8" w:rsidRPr="00C61721" w:rsidRDefault="007D6FD8" w:rsidP="00C61721">
      <w:pPr>
        <w:jc w:val="both"/>
        <w:rPr>
          <w:rFonts w:ascii="Times New Roman" w:hAnsi="Times New Roman" w:cs="Times New Roman"/>
          <w:b/>
          <w:bCs/>
          <w:color w:val="000000" w:themeColor="text1"/>
          <w:sz w:val="32"/>
          <w:szCs w:val="32"/>
          <w:lang w:val="fr-FR"/>
        </w:rPr>
      </w:pPr>
    </w:p>
    <w:p w14:paraId="5D4ECFB1" w14:textId="77777777" w:rsidR="007D6FD8" w:rsidRPr="00C61721" w:rsidRDefault="007D6FD8" w:rsidP="00C61721">
      <w:pPr>
        <w:jc w:val="both"/>
        <w:rPr>
          <w:rFonts w:ascii="Times New Roman" w:hAnsi="Times New Roman" w:cs="Times New Roman"/>
          <w:b/>
          <w:bCs/>
          <w:color w:val="000000" w:themeColor="text1"/>
          <w:sz w:val="32"/>
          <w:szCs w:val="32"/>
          <w:lang w:val="fr-FR"/>
        </w:rPr>
      </w:pPr>
    </w:p>
    <w:p w14:paraId="3382B42F" w14:textId="77777777" w:rsidR="007D6FD8" w:rsidRPr="00C61721" w:rsidRDefault="007D6FD8" w:rsidP="00C61721">
      <w:pPr>
        <w:jc w:val="both"/>
        <w:rPr>
          <w:rFonts w:ascii="Times New Roman" w:hAnsi="Times New Roman" w:cs="Times New Roman"/>
          <w:b/>
          <w:bCs/>
          <w:color w:val="000000" w:themeColor="text1"/>
          <w:sz w:val="32"/>
          <w:szCs w:val="32"/>
          <w:lang w:val="fr-FR"/>
        </w:rPr>
      </w:pPr>
    </w:p>
    <w:p w14:paraId="384744B8" w14:textId="77777777" w:rsidR="007D6FD8" w:rsidRPr="00C61721" w:rsidRDefault="007D6FD8" w:rsidP="00C61721">
      <w:pPr>
        <w:jc w:val="both"/>
        <w:rPr>
          <w:rFonts w:ascii="Times New Roman" w:hAnsi="Times New Roman" w:cs="Times New Roman"/>
          <w:b/>
          <w:bCs/>
          <w:color w:val="000000" w:themeColor="text1"/>
          <w:sz w:val="32"/>
          <w:szCs w:val="32"/>
          <w:lang w:val="fr-FR"/>
        </w:rPr>
      </w:pPr>
    </w:p>
    <w:p w14:paraId="212411ED" w14:textId="77777777" w:rsidR="007D6FD8" w:rsidRPr="00C61721" w:rsidRDefault="007D6FD8" w:rsidP="00C61721">
      <w:pPr>
        <w:jc w:val="both"/>
        <w:rPr>
          <w:rFonts w:ascii="Times New Roman" w:hAnsi="Times New Roman" w:cs="Times New Roman"/>
          <w:b/>
          <w:bCs/>
          <w:color w:val="000000" w:themeColor="text1"/>
          <w:sz w:val="32"/>
          <w:szCs w:val="32"/>
          <w:lang w:val="fr-FR"/>
        </w:rPr>
      </w:pPr>
    </w:p>
    <w:p w14:paraId="7FD064B8" w14:textId="77777777" w:rsidR="007D6FD8" w:rsidRPr="00C61721" w:rsidRDefault="007D6FD8" w:rsidP="00C61721">
      <w:pPr>
        <w:jc w:val="both"/>
        <w:rPr>
          <w:rFonts w:ascii="Times New Roman" w:hAnsi="Times New Roman" w:cs="Times New Roman"/>
          <w:b/>
          <w:bCs/>
          <w:color w:val="000000" w:themeColor="text1"/>
          <w:sz w:val="32"/>
          <w:szCs w:val="32"/>
          <w:lang w:val="fr-FR"/>
        </w:rPr>
      </w:pPr>
    </w:p>
    <w:p w14:paraId="78B4ECD0" w14:textId="77777777" w:rsidR="007D6FD8" w:rsidRPr="00C61721" w:rsidRDefault="007D6FD8" w:rsidP="00C61721">
      <w:pPr>
        <w:jc w:val="both"/>
        <w:rPr>
          <w:rFonts w:ascii="Times New Roman" w:hAnsi="Times New Roman" w:cs="Times New Roman"/>
          <w:b/>
          <w:bCs/>
          <w:color w:val="000000" w:themeColor="text1"/>
          <w:sz w:val="32"/>
          <w:szCs w:val="32"/>
          <w:lang w:val="fr-FR"/>
        </w:rPr>
      </w:pPr>
    </w:p>
    <w:p w14:paraId="4FEDDF13" w14:textId="77777777" w:rsidR="007D6FD8" w:rsidRPr="00C61721" w:rsidRDefault="007D6FD8" w:rsidP="00C61721">
      <w:pPr>
        <w:jc w:val="both"/>
        <w:rPr>
          <w:rFonts w:ascii="Times New Roman" w:hAnsi="Times New Roman" w:cs="Times New Roman"/>
          <w:b/>
          <w:bCs/>
          <w:color w:val="000000" w:themeColor="text1"/>
          <w:sz w:val="32"/>
          <w:szCs w:val="32"/>
          <w:lang w:val="fr-FR"/>
        </w:rPr>
      </w:pPr>
    </w:p>
    <w:p w14:paraId="7393AAF3" w14:textId="77777777" w:rsidR="007D6FD8" w:rsidRPr="00C61721" w:rsidRDefault="007D6FD8" w:rsidP="00C61721">
      <w:pPr>
        <w:jc w:val="both"/>
        <w:rPr>
          <w:rFonts w:ascii="Times New Roman" w:hAnsi="Times New Roman" w:cs="Times New Roman"/>
          <w:b/>
          <w:bCs/>
          <w:color w:val="000000" w:themeColor="text1"/>
          <w:sz w:val="32"/>
          <w:szCs w:val="32"/>
          <w:lang w:val="fr-FR"/>
        </w:rPr>
      </w:pPr>
    </w:p>
    <w:p w14:paraId="03121E52" w14:textId="77777777" w:rsidR="007D6FD8" w:rsidRPr="00C61721" w:rsidRDefault="007D6FD8" w:rsidP="00C61721">
      <w:pPr>
        <w:jc w:val="both"/>
        <w:rPr>
          <w:rFonts w:ascii="Times New Roman" w:hAnsi="Times New Roman" w:cs="Times New Roman"/>
          <w:b/>
          <w:bCs/>
          <w:color w:val="000000" w:themeColor="text1"/>
          <w:sz w:val="32"/>
          <w:szCs w:val="32"/>
          <w:lang w:val="fr-FR"/>
        </w:rPr>
      </w:pPr>
    </w:p>
    <w:p w14:paraId="6921F4F2" w14:textId="77777777" w:rsidR="007D6FD8" w:rsidRPr="00C61721" w:rsidRDefault="007D6FD8" w:rsidP="00C61721">
      <w:pPr>
        <w:jc w:val="both"/>
        <w:rPr>
          <w:rFonts w:ascii="Times New Roman" w:hAnsi="Times New Roman" w:cs="Times New Roman"/>
          <w:b/>
          <w:bCs/>
          <w:color w:val="000000" w:themeColor="text1"/>
          <w:sz w:val="32"/>
          <w:szCs w:val="32"/>
          <w:lang w:val="fr-FR"/>
        </w:rPr>
      </w:pPr>
    </w:p>
    <w:p w14:paraId="56BEDADB" w14:textId="77777777" w:rsidR="007D6FD8" w:rsidRPr="00C61721" w:rsidRDefault="007D6FD8" w:rsidP="00C61721">
      <w:pPr>
        <w:jc w:val="both"/>
        <w:rPr>
          <w:rFonts w:ascii="Times New Roman" w:hAnsi="Times New Roman" w:cs="Times New Roman"/>
          <w:b/>
          <w:bCs/>
          <w:color w:val="000000" w:themeColor="text1"/>
          <w:sz w:val="32"/>
          <w:szCs w:val="32"/>
          <w:lang w:val="fr-FR"/>
        </w:rPr>
      </w:pPr>
    </w:p>
    <w:p w14:paraId="72DEE676" w14:textId="77777777" w:rsidR="007D6FD8" w:rsidRPr="00C61721" w:rsidRDefault="007D6FD8" w:rsidP="00C61721">
      <w:pPr>
        <w:jc w:val="both"/>
        <w:rPr>
          <w:rFonts w:ascii="Times New Roman" w:hAnsi="Times New Roman" w:cs="Times New Roman"/>
          <w:b/>
          <w:bCs/>
          <w:color w:val="000000" w:themeColor="text1"/>
          <w:sz w:val="32"/>
          <w:szCs w:val="32"/>
          <w:lang w:val="fr-FR"/>
        </w:rPr>
      </w:pPr>
    </w:p>
    <w:p w14:paraId="6C3C3413" w14:textId="77777777" w:rsidR="007D6FD8" w:rsidRPr="00C61721" w:rsidRDefault="007D6FD8" w:rsidP="00C61721">
      <w:pPr>
        <w:jc w:val="both"/>
        <w:rPr>
          <w:rFonts w:ascii="Times New Roman" w:hAnsi="Times New Roman" w:cs="Times New Roman"/>
          <w:b/>
          <w:bCs/>
          <w:color w:val="000000" w:themeColor="text1"/>
          <w:sz w:val="32"/>
          <w:szCs w:val="32"/>
          <w:lang w:val="fr-FR"/>
        </w:rPr>
      </w:pPr>
    </w:p>
    <w:p w14:paraId="5CA6BCCE" w14:textId="77777777" w:rsidR="007D6FD8" w:rsidRPr="00C61721" w:rsidRDefault="007D6FD8" w:rsidP="00C61721">
      <w:pPr>
        <w:jc w:val="both"/>
        <w:rPr>
          <w:rFonts w:ascii="Times New Roman" w:hAnsi="Times New Roman" w:cs="Times New Roman"/>
          <w:b/>
          <w:bCs/>
          <w:color w:val="000000" w:themeColor="text1"/>
          <w:sz w:val="32"/>
          <w:szCs w:val="32"/>
          <w:lang w:val="fr-FR"/>
        </w:rPr>
      </w:pPr>
    </w:p>
    <w:p w14:paraId="03A60714" w14:textId="77777777" w:rsidR="007D6FD8" w:rsidRPr="00C61721" w:rsidRDefault="007D6FD8" w:rsidP="00C61721">
      <w:pPr>
        <w:jc w:val="both"/>
        <w:rPr>
          <w:rFonts w:ascii="Times New Roman" w:hAnsi="Times New Roman" w:cs="Times New Roman"/>
          <w:b/>
          <w:bCs/>
          <w:color w:val="000000" w:themeColor="text1"/>
          <w:sz w:val="32"/>
          <w:szCs w:val="32"/>
          <w:lang w:val="fr-FR"/>
        </w:rPr>
      </w:pPr>
    </w:p>
    <w:p w14:paraId="136A2E62" w14:textId="77777777" w:rsidR="007D6FD8" w:rsidRPr="00C61721" w:rsidRDefault="007D6FD8" w:rsidP="00C61721">
      <w:pPr>
        <w:jc w:val="both"/>
        <w:rPr>
          <w:rFonts w:ascii="Times New Roman" w:hAnsi="Times New Roman" w:cs="Times New Roman"/>
          <w:b/>
          <w:bCs/>
          <w:color w:val="000000" w:themeColor="text1"/>
          <w:sz w:val="32"/>
          <w:szCs w:val="32"/>
          <w:lang w:val="fr-FR"/>
        </w:rPr>
      </w:pPr>
    </w:p>
    <w:p w14:paraId="6B822E34" w14:textId="77777777" w:rsidR="007D6FD8" w:rsidRPr="00C61721" w:rsidRDefault="007D6FD8" w:rsidP="00C61721">
      <w:pPr>
        <w:jc w:val="both"/>
        <w:rPr>
          <w:rFonts w:ascii="Times New Roman" w:hAnsi="Times New Roman" w:cs="Times New Roman"/>
          <w:b/>
          <w:bCs/>
          <w:color w:val="000000" w:themeColor="text1"/>
          <w:sz w:val="32"/>
          <w:szCs w:val="32"/>
          <w:lang w:val="fr-FR"/>
        </w:rPr>
      </w:pPr>
    </w:p>
    <w:p w14:paraId="7C338177" w14:textId="77777777" w:rsidR="007D6FD8" w:rsidRPr="00C61721" w:rsidRDefault="007D6FD8" w:rsidP="00C61721">
      <w:pPr>
        <w:jc w:val="both"/>
        <w:rPr>
          <w:rFonts w:ascii="Times New Roman" w:hAnsi="Times New Roman" w:cs="Times New Roman"/>
          <w:b/>
          <w:bCs/>
          <w:color w:val="000000" w:themeColor="text1"/>
          <w:sz w:val="32"/>
          <w:szCs w:val="32"/>
          <w:lang w:val="fr-FR"/>
        </w:rPr>
      </w:pPr>
    </w:p>
    <w:p w14:paraId="5EFAA6BE" w14:textId="77777777" w:rsidR="007D6FD8" w:rsidRPr="00C61721" w:rsidRDefault="007D6FD8" w:rsidP="00C61721">
      <w:pPr>
        <w:jc w:val="both"/>
        <w:rPr>
          <w:rFonts w:ascii="Times New Roman" w:hAnsi="Times New Roman" w:cs="Times New Roman"/>
          <w:b/>
          <w:bCs/>
          <w:color w:val="000000" w:themeColor="text1"/>
          <w:sz w:val="32"/>
          <w:szCs w:val="32"/>
          <w:lang w:val="fr-FR"/>
        </w:rPr>
      </w:pPr>
    </w:p>
    <w:p w14:paraId="50DBB23F" w14:textId="77777777" w:rsidR="007D6FD8" w:rsidRPr="00C61721" w:rsidRDefault="007D6FD8" w:rsidP="00C61721">
      <w:pPr>
        <w:jc w:val="both"/>
        <w:rPr>
          <w:rFonts w:ascii="Times New Roman" w:hAnsi="Times New Roman" w:cs="Times New Roman"/>
          <w:b/>
          <w:bCs/>
          <w:color w:val="000000" w:themeColor="text1"/>
          <w:sz w:val="32"/>
          <w:szCs w:val="32"/>
          <w:lang w:val="fr-FR"/>
        </w:rPr>
      </w:pPr>
    </w:p>
    <w:p w14:paraId="1751F1F5" w14:textId="77777777" w:rsidR="007D6FD8" w:rsidRPr="00C61721" w:rsidRDefault="007D6FD8" w:rsidP="00C61721">
      <w:pPr>
        <w:jc w:val="both"/>
        <w:rPr>
          <w:rFonts w:ascii="Times New Roman" w:hAnsi="Times New Roman" w:cs="Times New Roman"/>
          <w:b/>
          <w:bCs/>
          <w:color w:val="000000" w:themeColor="text1"/>
          <w:sz w:val="32"/>
          <w:szCs w:val="32"/>
          <w:lang w:val="fr-FR"/>
        </w:rPr>
      </w:pPr>
    </w:p>
    <w:p w14:paraId="3DBBFA07" w14:textId="77777777" w:rsidR="004B54CF" w:rsidRPr="00C61721" w:rsidRDefault="00C71B50"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noProof/>
          <w:color w:val="000000" w:themeColor="text1"/>
          <w:sz w:val="26"/>
          <w:szCs w:val="26"/>
          <w:lang w:val="fr-FR" w:eastAsia="fr-FR"/>
        </w:rPr>
        <w:lastRenderedPageBreak/>
        <mc:AlternateContent>
          <mc:Choice Requires="wps">
            <w:drawing>
              <wp:anchor distT="0" distB="0" distL="114300" distR="114300" simplePos="0" relativeHeight="251759616" behindDoc="0" locked="0" layoutInCell="1" allowOverlap="1" wp14:anchorId="0D29024B" wp14:editId="57722516">
                <wp:simplePos x="0" y="0"/>
                <wp:positionH relativeFrom="column">
                  <wp:posOffset>-480695</wp:posOffset>
                </wp:positionH>
                <wp:positionV relativeFrom="paragraph">
                  <wp:posOffset>3489324</wp:posOffset>
                </wp:positionV>
                <wp:extent cx="7215505" cy="1323975"/>
                <wp:effectExtent l="0" t="0" r="0" b="0"/>
                <wp:wrapNone/>
                <wp:docPr id="1757815077" name="Rectangle : coins arrondis 2"/>
                <wp:cNvGraphicFramePr/>
                <a:graphic xmlns:a="http://schemas.openxmlformats.org/drawingml/2006/main">
                  <a:graphicData uri="http://schemas.microsoft.com/office/word/2010/wordprocessingShape">
                    <wps:wsp>
                      <wps:cNvSpPr/>
                      <wps:spPr>
                        <a:xfrm>
                          <a:off x="0" y="0"/>
                          <a:ext cx="7215505" cy="13239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608C5" w14:textId="77777777" w:rsidR="00C71B50" w:rsidRPr="00C61721" w:rsidRDefault="00C71B50" w:rsidP="00C71B50">
                            <w:pPr>
                              <w:jc w:val="center"/>
                              <w:rPr>
                                <w:lang w:val="fr-FR"/>
                              </w:rPr>
                            </w:pPr>
                            <w:r w:rsidRPr="001550D4">
                              <w:rPr>
                                <w:rFonts w:ascii="Times New Roman" w:hAnsi="Times New Roman" w:cs="Times New Roman"/>
                                <w:color w:val="000000" w:themeColor="text1"/>
                                <w:sz w:val="28"/>
                                <w:szCs w:val="28"/>
                                <w:lang w:val="fr-FR"/>
                              </w:rPr>
                              <w:t xml:space="preserve">La troisième </w:t>
                            </w:r>
                            <w:r>
                              <w:rPr>
                                <w:rFonts w:ascii="Times New Roman" w:hAnsi="Times New Roman" w:cs="Times New Roman"/>
                                <w:color w:val="000000" w:themeColor="text1"/>
                                <w:sz w:val="28"/>
                                <w:szCs w:val="28"/>
                                <w:lang w:val="fr-FR"/>
                              </w:rPr>
                              <w:t>séance</w:t>
                            </w:r>
                            <w:r w:rsidRPr="001550D4">
                              <w:rPr>
                                <w:rFonts w:ascii="Times New Roman" w:hAnsi="Times New Roman" w:cs="Times New Roman"/>
                                <w:color w:val="000000" w:themeColor="text1"/>
                                <w:sz w:val="28"/>
                                <w:szCs w:val="28"/>
                                <w:lang w:val="fr-FR"/>
                              </w:rPr>
                              <w:t xml:space="preserve"> concerne la déclaration du service dans lequel </w:t>
                            </w:r>
                            <w:r>
                              <w:rPr>
                                <w:rFonts w:ascii="Times New Roman" w:hAnsi="Times New Roman" w:cs="Times New Roman"/>
                                <w:color w:val="000000" w:themeColor="text1"/>
                                <w:sz w:val="28"/>
                                <w:szCs w:val="28"/>
                                <w:lang w:val="fr-FR"/>
                              </w:rPr>
                              <w:t>se trouve</w:t>
                            </w:r>
                            <w:r w:rsidRPr="001550D4">
                              <w:rPr>
                                <w:rFonts w:ascii="Times New Roman" w:hAnsi="Times New Roman" w:cs="Times New Roman"/>
                                <w:color w:val="000000" w:themeColor="text1"/>
                                <w:sz w:val="28"/>
                                <w:szCs w:val="28"/>
                                <w:lang w:val="fr-FR"/>
                              </w:rPr>
                              <w:t xml:space="preserve"> l’image construite dans la première </w:t>
                            </w:r>
                            <w:r>
                              <w:rPr>
                                <w:rFonts w:ascii="Times New Roman" w:hAnsi="Times New Roman" w:cs="Times New Roman"/>
                                <w:color w:val="000000" w:themeColor="text1"/>
                                <w:sz w:val="28"/>
                                <w:szCs w:val="28"/>
                                <w:lang w:val="fr-FR"/>
                              </w:rPr>
                              <w:t>séance</w:t>
                            </w:r>
                            <w:r w:rsidRPr="001550D4">
                              <w:rPr>
                                <w:rFonts w:ascii="Times New Roman" w:hAnsi="Times New Roman" w:cs="Times New Roman"/>
                                <w:color w:val="000000" w:themeColor="text1"/>
                                <w:sz w:val="28"/>
                                <w:szCs w:val="28"/>
                                <w:lang w:val="fr-FR"/>
                              </w:rPr>
                              <w:t xml:space="preserve">, le nom du containeur, cette fois-ci </w:t>
                            </w:r>
                            <w:r>
                              <w:rPr>
                                <w:rFonts w:ascii="Times New Roman" w:hAnsi="Times New Roman" w:cs="Times New Roman"/>
                                <w:color w:val="000000" w:themeColor="text1"/>
                                <w:sz w:val="28"/>
                                <w:szCs w:val="28"/>
                                <w:lang w:val="fr-FR"/>
                              </w:rPr>
                              <w:t xml:space="preserve">nous </w:t>
                            </w:r>
                            <w:r w:rsidR="004B54CF">
                              <w:rPr>
                                <w:rFonts w:ascii="Times New Roman" w:hAnsi="Times New Roman" w:cs="Times New Roman"/>
                                <w:color w:val="000000" w:themeColor="text1"/>
                                <w:sz w:val="28"/>
                                <w:szCs w:val="28"/>
                                <w:lang w:val="fr-FR"/>
                              </w:rPr>
                              <w:t>exposons le port</w:t>
                            </w:r>
                            <w:r w:rsidRPr="001550D4">
                              <w:rPr>
                                <w:rFonts w:ascii="Times New Roman" w:hAnsi="Times New Roman" w:cs="Times New Roman"/>
                                <w:color w:val="000000" w:themeColor="text1"/>
                                <w:sz w:val="28"/>
                                <w:szCs w:val="28"/>
                                <w:lang w:val="fr-FR"/>
                              </w:rPr>
                              <w:t xml:space="preserve"> puisque </w:t>
                            </w:r>
                            <w:r w:rsidR="004B54CF" w:rsidRPr="001550D4">
                              <w:rPr>
                                <w:rFonts w:ascii="Times New Roman" w:hAnsi="Times New Roman" w:cs="Times New Roman"/>
                                <w:color w:val="000000" w:themeColor="text1"/>
                                <w:sz w:val="28"/>
                                <w:szCs w:val="28"/>
                                <w:lang w:val="fr-FR"/>
                              </w:rPr>
                              <w:t>nous</w:t>
                            </w:r>
                            <w:r w:rsidR="004B54CF">
                              <w:rPr>
                                <w:rFonts w:ascii="Times New Roman" w:hAnsi="Times New Roman" w:cs="Times New Roman"/>
                                <w:color w:val="000000" w:themeColor="text1"/>
                                <w:sz w:val="28"/>
                                <w:szCs w:val="28"/>
                                <w:lang w:val="fr-FR"/>
                              </w:rPr>
                              <w:t xml:space="preserve"> n’avons pas pu</w:t>
                            </w:r>
                            <w:r w:rsidRPr="001550D4">
                              <w:rPr>
                                <w:rFonts w:ascii="Times New Roman" w:hAnsi="Times New Roman" w:cs="Times New Roman"/>
                                <w:color w:val="000000" w:themeColor="text1"/>
                                <w:sz w:val="28"/>
                                <w:szCs w:val="28"/>
                                <w:lang w:val="fr-FR"/>
                              </w:rPr>
                              <w:t xml:space="preserve"> </w:t>
                            </w:r>
                            <w:r>
                              <w:rPr>
                                <w:rFonts w:ascii="Times New Roman" w:hAnsi="Times New Roman" w:cs="Times New Roman"/>
                                <w:color w:val="000000" w:themeColor="text1"/>
                                <w:sz w:val="28"/>
                                <w:szCs w:val="28"/>
                                <w:lang w:val="fr-FR"/>
                              </w:rPr>
                              <w:t>mett</w:t>
                            </w:r>
                            <w:r w:rsidR="004B54CF">
                              <w:rPr>
                                <w:rFonts w:ascii="Times New Roman" w:hAnsi="Times New Roman" w:cs="Times New Roman"/>
                                <w:color w:val="000000" w:themeColor="text1"/>
                                <w:sz w:val="28"/>
                                <w:szCs w:val="28"/>
                                <w:lang w:val="fr-FR"/>
                              </w:rPr>
                              <w:t>re</w:t>
                            </w:r>
                            <w:r>
                              <w:rPr>
                                <w:rFonts w:ascii="Times New Roman" w:hAnsi="Times New Roman" w:cs="Times New Roman"/>
                                <w:color w:val="000000" w:themeColor="text1"/>
                                <w:sz w:val="28"/>
                                <w:szCs w:val="28"/>
                                <w:lang w:val="fr-FR"/>
                              </w:rPr>
                              <w:t xml:space="preserve"> en place</w:t>
                            </w:r>
                            <w:r w:rsidRPr="001550D4">
                              <w:rPr>
                                <w:rFonts w:ascii="Times New Roman" w:hAnsi="Times New Roman" w:cs="Times New Roman"/>
                                <w:color w:val="000000" w:themeColor="text1"/>
                                <w:sz w:val="28"/>
                                <w:szCs w:val="28"/>
                                <w:lang w:val="fr-FR"/>
                              </w:rPr>
                              <w:t xml:space="preserve"> un proxypass pour atteindre le service et </w:t>
                            </w:r>
                            <w:r w:rsidR="004B54CF">
                              <w:rPr>
                                <w:rFonts w:ascii="Times New Roman" w:hAnsi="Times New Roman" w:cs="Times New Roman"/>
                                <w:color w:val="000000" w:themeColor="text1"/>
                                <w:sz w:val="28"/>
                                <w:szCs w:val="28"/>
                                <w:lang w:val="fr-FR"/>
                              </w:rPr>
                              <w:t>un</w:t>
                            </w:r>
                            <w:r w:rsidRPr="001550D4">
                              <w:rPr>
                                <w:rFonts w:ascii="Times New Roman" w:hAnsi="Times New Roman" w:cs="Times New Roman"/>
                                <w:color w:val="000000" w:themeColor="text1"/>
                                <w:sz w:val="28"/>
                                <w:szCs w:val="28"/>
                                <w:lang w:val="fr-FR"/>
                              </w:rPr>
                              <w:t xml:space="preserve"> volume </w:t>
                            </w:r>
                            <w:r w:rsidR="004B54CF">
                              <w:rPr>
                                <w:rFonts w:ascii="Times New Roman" w:hAnsi="Times New Roman" w:cs="Times New Roman"/>
                                <w:color w:val="000000" w:themeColor="text1"/>
                                <w:sz w:val="28"/>
                                <w:szCs w:val="28"/>
                                <w:lang w:val="fr-FR"/>
                              </w:rPr>
                              <w:t xml:space="preserve">qui sera affecté au chemin d’accès </w:t>
                            </w:r>
                            <w:r w:rsidRPr="001550D4">
                              <w:rPr>
                                <w:rFonts w:ascii="Times New Roman" w:hAnsi="Times New Roman" w:cs="Times New Roman"/>
                                <w:color w:val="000000" w:themeColor="text1"/>
                                <w:sz w:val="28"/>
                                <w:szCs w:val="28"/>
                                <w:lang w:val="fr-FR"/>
                              </w:rPr>
                              <w:t>par défaut</w:t>
                            </w:r>
                            <w:r w:rsidR="004B54CF">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une adresse ip fixe pour le containe</w:t>
                            </w:r>
                            <w:r>
                              <w:rPr>
                                <w:rFonts w:ascii="Times New Roman" w:hAnsi="Times New Roman" w:cs="Times New Roman"/>
                                <w:color w:val="000000" w:themeColor="text1"/>
                                <w:sz w:val="28"/>
                                <w:szCs w:val="28"/>
                                <w:lang w:val="fr-FR"/>
                              </w:rPr>
                              <w:t>u</w:t>
                            </w:r>
                            <w:r w:rsidRPr="001550D4">
                              <w:rPr>
                                <w:rFonts w:ascii="Times New Roman" w:hAnsi="Times New Roman" w:cs="Times New Roman"/>
                                <w:color w:val="000000" w:themeColor="text1"/>
                                <w:sz w:val="28"/>
                                <w:szCs w:val="28"/>
                                <w:lang w:val="fr-FR"/>
                              </w:rPr>
                              <w:t>r pour terminer une limitation des ressources utilisées.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D29024B" id="_x0000_s1096" style="position:absolute;left:0;text-align:left;margin-left:-37.85pt;margin-top:274.75pt;width:568.15pt;height:104.2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" filled="f" stroked="f" strokeweight="1pt">
                <v:stroke joinstyle="miter"/>
                <v:textbox>
                  <w:txbxContent>
                    <w:p w14:paraId="030608C5" w14:textId="77777777" w:rsidR="00C71B50" w:rsidRPr="00C61721" w:rsidRDefault="00C71B50" w:rsidP="00C71B50">
                      <w:pPr>
                        <w:jc w:val="center"/>
                        <w:rPr>
                          <w:lang w:val="fr-FR"/>
                        </w:rPr>
                      </w:pPr>
                      <w:r w:rsidRPr="001550D4">
                        <w:rPr>
                          <w:rFonts w:ascii="Times New Roman" w:hAnsi="Times New Roman" w:cs="Times New Roman"/>
                          <w:color w:val="000000" w:themeColor="text1"/>
                          <w:sz w:val="28"/>
                          <w:szCs w:val="28"/>
                          <w:lang w:val="fr-FR"/>
                        </w:rPr>
                        <w:t xml:space="preserve">La troisième </w:t>
                      </w:r>
                      <w:r>
                        <w:rPr>
                          <w:rFonts w:ascii="Times New Roman" w:hAnsi="Times New Roman" w:cs="Times New Roman"/>
                          <w:color w:val="000000" w:themeColor="text1"/>
                          <w:sz w:val="28"/>
                          <w:szCs w:val="28"/>
                          <w:lang w:val="fr-FR"/>
                        </w:rPr>
                        <w:t>séance</w:t>
                      </w:r>
                      <w:r w:rsidRPr="001550D4">
                        <w:rPr>
                          <w:rFonts w:ascii="Times New Roman" w:hAnsi="Times New Roman" w:cs="Times New Roman"/>
                          <w:color w:val="000000" w:themeColor="text1"/>
                          <w:sz w:val="28"/>
                          <w:szCs w:val="28"/>
                          <w:lang w:val="fr-FR"/>
                        </w:rPr>
                        <w:t xml:space="preserve"> concerne la déclaration du service dans lequel </w:t>
                      </w:r>
                      <w:r>
                        <w:rPr>
                          <w:rFonts w:ascii="Times New Roman" w:hAnsi="Times New Roman" w:cs="Times New Roman"/>
                          <w:color w:val="000000" w:themeColor="text1"/>
                          <w:sz w:val="28"/>
                          <w:szCs w:val="28"/>
                          <w:lang w:val="fr-FR"/>
                        </w:rPr>
                        <w:t>se trouve</w:t>
                      </w:r>
                      <w:r w:rsidRPr="001550D4">
                        <w:rPr>
                          <w:rFonts w:ascii="Times New Roman" w:hAnsi="Times New Roman" w:cs="Times New Roman"/>
                          <w:color w:val="000000" w:themeColor="text1"/>
                          <w:sz w:val="28"/>
                          <w:szCs w:val="28"/>
                          <w:lang w:val="fr-FR"/>
                        </w:rPr>
                        <w:t xml:space="preserve"> l’image construite dans la première </w:t>
                      </w:r>
                      <w:r>
                        <w:rPr>
                          <w:rFonts w:ascii="Times New Roman" w:hAnsi="Times New Roman" w:cs="Times New Roman"/>
                          <w:color w:val="000000" w:themeColor="text1"/>
                          <w:sz w:val="28"/>
                          <w:szCs w:val="28"/>
                          <w:lang w:val="fr-FR"/>
                        </w:rPr>
                        <w:t>séance</w:t>
                      </w:r>
                      <w:r w:rsidRPr="001550D4">
                        <w:rPr>
                          <w:rFonts w:ascii="Times New Roman" w:hAnsi="Times New Roman" w:cs="Times New Roman"/>
                          <w:color w:val="000000" w:themeColor="text1"/>
                          <w:sz w:val="28"/>
                          <w:szCs w:val="28"/>
                          <w:lang w:val="fr-FR"/>
                        </w:rPr>
                        <w:t xml:space="preserve">, le nom du containeur, cette fois-ci </w:t>
                      </w:r>
                      <w:r>
                        <w:rPr>
                          <w:rFonts w:ascii="Times New Roman" w:hAnsi="Times New Roman" w:cs="Times New Roman"/>
                          <w:color w:val="000000" w:themeColor="text1"/>
                          <w:sz w:val="28"/>
                          <w:szCs w:val="28"/>
                          <w:lang w:val="fr-FR"/>
                        </w:rPr>
                        <w:t xml:space="preserve">nous </w:t>
                      </w:r>
                      <w:r w:rsidR="004B54CF">
                        <w:rPr>
                          <w:rFonts w:ascii="Times New Roman" w:hAnsi="Times New Roman" w:cs="Times New Roman"/>
                          <w:color w:val="000000" w:themeColor="text1"/>
                          <w:sz w:val="28"/>
                          <w:szCs w:val="28"/>
                          <w:lang w:val="fr-FR"/>
                        </w:rPr>
                        <w:t>exposons le port</w:t>
                      </w:r>
                      <w:r w:rsidRPr="001550D4">
                        <w:rPr>
                          <w:rFonts w:ascii="Times New Roman" w:hAnsi="Times New Roman" w:cs="Times New Roman"/>
                          <w:color w:val="000000" w:themeColor="text1"/>
                          <w:sz w:val="28"/>
                          <w:szCs w:val="28"/>
                          <w:lang w:val="fr-FR"/>
                        </w:rPr>
                        <w:t xml:space="preserve"> puisque </w:t>
                      </w:r>
                      <w:r w:rsidR="004B54CF" w:rsidRPr="001550D4">
                        <w:rPr>
                          <w:rFonts w:ascii="Times New Roman" w:hAnsi="Times New Roman" w:cs="Times New Roman"/>
                          <w:color w:val="000000" w:themeColor="text1"/>
                          <w:sz w:val="28"/>
                          <w:szCs w:val="28"/>
                          <w:lang w:val="fr-FR"/>
                        </w:rPr>
                        <w:t>nous</w:t>
                      </w:r>
                      <w:r w:rsidR="004B54CF">
                        <w:rPr>
                          <w:rFonts w:ascii="Times New Roman" w:hAnsi="Times New Roman" w:cs="Times New Roman"/>
                          <w:color w:val="000000" w:themeColor="text1"/>
                          <w:sz w:val="28"/>
                          <w:szCs w:val="28"/>
                          <w:lang w:val="fr-FR"/>
                        </w:rPr>
                        <w:t xml:space="preserve"> n’avons pas pu</w:t>
                      </w:r>
                      <w:r w:rsidRPr="001550D4">
                        <w:rPr>
                          <w:rFonts w:ascii="Times New Roman" w:hAnsi="Times New Roman" w:cs="Times New Roman"/>
                          <w:color w:val="000000" w:themeColor="text1"/>
                          <w:sz w:val="28"/>
                          <w:szCs w:val="28"/>
                          <w:lang w:val="fr-FR"/>
                        </w:rPr>
                        <w:t xml:space="preserve"> </w:t>
                      </w:r>
                      <w:r>
                        <w:rPr>
                          <w:rFonts w:ascii="Times New Roman" w:hAnsi="Times New Roman" w:cs="Times New Roman"/>
                          <w:color w:val="000000" w:themeColor="text1"/>
                          <w:sz w:val="28"/>
                          <w:szCs w:val="28"/>
                          <w:lang w:val="fr-FR"/>
                        </w:rPr>
                        <w:t>mett</w:t>
                      </w:r>
                      <w:r w:rsidR="004B54CF">
                        <w:rPr>
                          <w:rFonts w:ascii="Times New Roman" w:hAnsi="Times New Roman" w:cs="Times New Roman"/>
                          <w:color w:val="000000" w:themeColor="text1"/>
                          <w:sz w:val="28"/>
                          <w:szCs w:val="28"/>
                          <w:lang w:val="fr-FR"/>
                        </w:rPr>
                        <w:t>re</w:t>
                      </w:r>
                      <w:r>
                        <w:rPr>
                          <w:rFonts w:ascii="Times New Roman" w:hAnsi="Times New Roman" w:cs="Times New Roman"/>
                          <w:color w:val="000000" w:themeColor="text1"/>
                          <w:sz w:val="28"/>
                          <w:szCs w:val="28"/>
                          <w:lang w:val="fr-FR"/>
                        </w:rPr>
                        <w:t xml:space="preserve"> en place</w:t>
                      </w:r>
                      <w:r w:rsidRPr="001550D4">
                        <w:rPr>
                          <w:rFonts w:ascii="Times New Roman" w:hAnsi="Times New Roman" w:cs="Times New Roman"/>
                          <w:color w:val="000000" w:themeColor="text1"/>
                          <w:sz w:val="28"/>
                          <w:szCs w:val="28"/>
                          <w:lang w:val="fr-FR"/>
                        </w:rPr>
                        <w:t xml:space="preserve"> un proxypass pour atteindre le service et </w:t>
                      </w:r>
                      <w:r w:rsidR="004B54CF">
                        <w:rPr>
                          <w:rFonts w:ascii="Times New Roman" w:hAnsi="Times New Roman" w:cs="Times New Roman"/>
                          <w:color w:val="000000" w:themeColor="text1"/>
                          <w:sz w:val="28"/>
                          <w:szCs w:val="28"/>
                          <w:lang w:val="fr-FR"/>
                        </w:rPr>
                        <w:t>un</w:t>
                      </w:r>
                      <w:r w:rsidRPr="001550D4">
                        <w:rPr>
                          <w:rFonts w:ascii="Times New Roman" w:hAnsi="Times New Roman" w:cs="Times New Roman"/>
                          <w:color w:val="000000" w:themeColor="text1"/>
                          <w:sz w:val="28"/>
                          <w:szCs w:val="28"/>
                          <w:lang w:val="fr-FR"/>
                        </w:rPr>
                        <w:t xml:space="preserve"> volume </w:t>
                      </w:r>
                      <w:r w:rsidR="004B54CF">
                        <w:rPr>
                          <w:rFonts w:ascii="Times New Roman" w:hAnsi="Times New Roman" w:cs="Times New Roman"/>
                          <w:color w:val="000000" w:themeColor="text1"/>
                          <w:sz w:val="28"/>
                          <w:szCs w:val="28"/>
                          <w:lang w:val="fr-FR"/>
                        </w:rPr>
                        <w:t xml:space="preserve">qui sera affecté au chemin d’accès </w:t>
                      </w:r>
                      <w:r w:rsidRPr="001550D4">
                        <w:rPr>
                          <w:rFonts w:ascii="Times New Roman" w:hAnsi="Times New Roman" w:cs="Times New Roman"/>
                          <w:color w:val="000000" w:themeColor="text1"/>
                          <w:sz w:val="28"/>
                          <w:szCs w:val="28"/>
                          <w:lang w:val="fr-FR"/>
                        </w:rPr>
                        <w:t>par défaut</w:t>
                      </w:r>
                      <w:r w:rsidR="004B54CF">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une adresse ip fixe pour le containe</w:t>
                      </w:r>
                      <w:r>
                        <w:rPr>
                          <w:rFonts w:ascii="Times New Roman" w:hAnsi="Times New Roman" w:cs="Times New Roman"/>
                          <w:color w:val="000000" w:themeColor="text1"/>
                          <w:sz w:val="28"/>
                          <w:szCs w:val="28"/>
                          <w:lang w:val="fr-FR"/>
                        </w:rPr>
                        <w:t>u</w:t>
                      </w:r>
                      <w:r w:rsidRPr="001550D4">
                        <w:rPr>
                          <w:rFonts w:ascii="Times New Roman" w:hAnsi="Times New Roman" w:cs="Times New Roman"/>
                          <w:color w:val="000000" w:themeColor="text1"/>
                          <w:sz w:val="28"/>
                          <w:szCs w:val="28"/>
                          <w:lang w:val="fr-FR"/>
                        </w:rPr>
                        <w:t>r pour terminer une limitation des ressources utilisées.</w:t>
                      </w:r>
                    </w:p>
                  </w:txbxContent>
                </v:textbox>
              </v:roundrect>
            </w:pict>
          </mc:Fallback>
        </mc:AlternateContent>
      </w:r>
      <w:r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760640" behindDoc="0" locked="0" layoutInCell="1" allowOverlap="1" wp14:anchorId="7949B31C" wp14:editId="1092137C">
                <wp:simplePos x="0" y="0"/>
                <wp:positionH relativeFrom="column">
                  <wp:posOffset>309880</wp:posOffset>
                </wp:positionH>
                <wp:positionV relativeFrom="paragraph">
                  <wp:posOffset>4556125</wp:posOffset>
                </wp:positionV>
                <wp:extent cx="4997450" cy="4229100"/>
                <wp:effectExtent l="0" t="0" r="0" b="0"/>
                <wp:wrapNone/>
                <wp:docPr id="1752430146" name="Rectangle : coins arrondis 3"/>
                <wp:cNvGraphicFramePr/>
                <a:graphic xmlns:a="http://schemas.openxmlformats.org/drawingml/2006/main">
                  <a:graphicData uri="http://schemas.microsoft.com/office/word/2010/wordprocessingShape">
                    <wps:wsp>
                      <wps:cNvSpPr/>
                      <wps:spPr>
                        <a:xfrm>
                          <a:off x="0" y="0"/>
                          <a:ext cx="4997450" cy="42291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93BF47" w14:textId="77777777" w:rsidR="004B54CF" w:rsidRDefault="004B54CF" w:rsidP="004B54CF">
                            <w:pPr>
                              <w:pStyle w:val="NormalWeb"/>
                              <w:jc w:val="center"/>
                            </w:pPr>
                            <w:r>
                              <w:rPr>
                                <w:noProof/>
                                <w:lang w:val="fr-FR" w:eastAsia="fr-FR"/>
                              </w:rPr>
                              <w:drawing>
                                <wp:inline distT="0" distB="0" distL="0" distR="0" wp14:anchorId="164BDA27" wp14:editId="35FBFDF0">
                                  <wp:extent cx="3914775" cy="3724275"/>
                                  <wp:effectExtent l="0" t="0" r="9525" b="9525"/>
                                  <wp:docPr id="154575459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4">
                                            <a:extLst>
                                              <a:ext uri="{28A0092B-C50C-407E-A947-70E740481C1C}">
                                                <a14:useLocalDpi xmlns:a14="http://schemas.microsoft.com/office/drawing/2010/main" val="0"/>
                                              </a:ext>
                                            </a:extLst>
                                          </a:blip>
                                          <a:srcRect l="5426" t="9265" r="59635" b="8881"/>
                                          <a:stretch/>
                                        </pic:blipFill>
                                        <pic:spPr bwMode="auto">
                                          <a:xfrm>
                                            <a:off x="0" y="0"/>
                                            <a:ext cx="3914775" cy="3724275"/>
                                          </a:xfrm>
                                          <a:prstGeom prst="rect">
                                            <a:avLst/>
                                          </a:prstGeom>
                                          <a:noFill/>
                                          <a:ln>
                                            <a:noFill/>
                                          </a:ln>
                                          <a:extLst>
                                            <a:ext uri="{53640926-AAD7-44D8-BBD7-CCE9431645EC}">
                                              <a14:shadowObscured xmlns:a14="http://schemas.microsoft.com/office/drawing/2010/main"/>
                                            </a:ext>
                                          </a:extLst>
                                        </pic:spPr>
                                      </pic:pic>
                                    </a:graphicData>
                                  </a:graphic>
                                </wp:inline>
                              </w:drawing>
                            </w:r>
                          </w:p>
                          <w:p w14:paraId="271DC97B" w14:textId="77777777" w:rsidR="00C71B50" w:rsidRDefault="00C71B50" w:rsidP="00C71B50">
                            <w:pPr>
                              <w:pStyle w:val="NormalWeb"/>
                              <w:jc w:val="center"/>
                            </w:pPr>
                          </w:p>
                          <w:p w14:paraId="3CC7407C" w14:textId="77777777" w:rsidR="00C71B50" w:rsidRDefault="00C71B50" w:rsidP="004B54C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49B31C" id="_x0000_s1097" style="position:absolute;left:0;text-align:left;margin-left:24.4pt;margin-top:358.75pt;width:393.5pt;height:33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" filled="f" stroked="f" strokeweight="1pt">
                <v:stroke joinstyle="miter"/>
                <v:textbox>
                  <w:txbxContent>
                    <w:p w14:paraId="0893BF47" w14:textId="77777777" w:rsidR="004B54CF" w:rsidRDefault="004B54CF" w:rsidP="004B54CF">
                      <w:pPr>
                        <w:pStyle w:val="NormalWeb"/>
                        <w:jc w:val="center"/>
                      </w:pPr>
                      <w:r>
                        <w:rPr>
                          <w:noProof/>
                          <w:lang w:val="fr-FR" w:eastAsia="fr-FR"/>
                        </w:rPr>
                        <w:drawing>
                          <wp:inline distT="0" distB="0" distL="0" distR="0" wp14:anchorId="164BDA27" wp14:editId="35FBFDF0">
                            <wp:extent cx="3914775" cy="3724275"/>
                            <wp:effectExtent l="0" t="0" r="9525" b="9525"/>
                            <wp:docPr id="154575459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4">
                                      <a:extLst>
                                        <a:ext uri="{28A0092B-C50C-407E-A947-70E740481C1C}">
                                          <a14:useLocalDpi xmlns:a14="http://schemas.microsoft.com/office/drawing/2010/main" val="0"/>
                                        </a:ext>
                                      </a:extLst>
                                    </a:blip>
                                    <a:srcRect l="5426" t="9265" r="59635" b="8881"/>
                                    <a:stretch/>
                                  </pic:blipFill>
                                  <pic:spPr bwMode="auto">
                                    <a:xfrm>
                                      <a:off x="0" y="0"/>
                                      <a:ext cx="3914775" cy="3724275"/>
                                    </a:xfrm>
                                    <a:prstGeom prst="rect">
                                      <a:avLst/>
                                    </a:prstGeom>
                                    <a:noFill/>
                                    <a:ln>
                                      <a:noFill/>
                                    </a:ln>
                                    <a:extLst>
                                      <a:ext uri="{53640926-AAD7-44D8-BBD7-CCE9431645EC}">
                                        <a14:shadowObscured xmlns:a14="http://schemas.microsoft.com/office/drawing/2010/main"/>
                                      </a:ext>
                                    </a:extLst>
                                  </pic:spPr>
                                </pic:pic>
                              </a:graphicData>
                            </a:graphic>
                          </wp:inline>
                        </w:drawing>
                      </w:r>
                    </w:p>
                    <w:p w14:paraId="271DC97B" w14:textId="77777777" w:rsidR="00C71B50" w:rsidRDefault="00C71B50" w:rsidP="00C71B50">
                      <w:pPr>
                        <w:pStyle w:val="NormalWeb"/>
                        <w:jc w:val="center"/>
                      </w:pPr>
                    </w:p>
                    <w:p w14:paraId="3CC7407C" w14:textId="77777777" w:rsidR="00C71B50" w:rsidRDefault="00C71B50" w:rsidP="004B54CF">
                      <w:pPr>
                        <w:jc w:val="center"/>
                      </w:pPr>
                    </w:p>
                  </w:txbxContent>
                </v:textbox>
              </v:roundrect>
            </w:pict>
          </mc:Fallback>
        </mc:AlternateContent>
      </w:r>
      <w:r w:rsidR="002D0E1B"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758592" behindDoc="0" locked="0" layoutInCell="1" allowOverlap="1" wp14:anchorId="1B693E66" wp14:editId="437A6ABC">
                <wp:simplePos x="0" y="0"/>
                <wp:positionH relativeFrom="column">
                  <wp:posOffset>376555</wp:posOffset>
                </wp:positionH>
                <wp:positionV relativeFrom="paragraph">
                  <wp:posOffset>936625</wp:posOffset>
                </wp:positionV>
                <wp:extent cx="4572000" cy="2828925"/>
                <wp:effectExtent l="0" t="0" r="19050" b="28575"/>
                <wp:wrapNone/>
                <wp:docPr id="1325199008" name="Rectangle : coins arrondis 1"/>
                <wp:cNvGraphicFramePr/>
                <a:graphic xmlns:a="http://schemas.openxmlformats.org/drawingml/2006/main">
                  <a:graphicData uri="http://schemas.microsoft.com/office/word/2010/wordprocessingShape">
                    <wps:wsp>
                      <wps:cNvSpPr/>
                      <wps:spPr>
                        <a:xfrm>
                          <a:off x="0" y="0"/>
                          <a:ext cx="4572000" cy="2828925"/>
                        </a:xfrm>
                        <a:prstGeom prst="round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AA601C" w14:textId="77777777" w:rsidR="00CD7205" w:rsidRDefault="00CD7205" w:rsidP="00CD7205">
                            <w:pPr>
                              <w:pStyle w:val="NormalWeb"/>
                              <w:jc w:val="center"/>
                            </w:pPr>
                            <w:r>
                              <w:rPr>
                                <w:noProof/>
                                <w:lang w:val="fr-FR" w:eastAsia="fr-FR"/>
                              </w:rPr>
                              <w:drawing>
                                <wp:inline distT="0" distB="0" distL="0" distR="0" wp14:anchorId="76FCD6F7" wp14:editId="449BB265">
                                  <wp:extent cx="3495675" cy="2466975"/>
                                  <wp:effectExtent l="0" t="0" r="9525" b="9525"/>
                                  <wp:docPr id="1573980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l="5259" t="13775" r="66493" b="13804"/>
                                          <a:stretch/>
                                        </pic:blipFill>
                                        <pic:spPr bwMode="auto">
                                          <a:xfrm>
                                            <a:off x="0" y="0"/>
                                            <a:ext cx="3495675" cy="2466975"/>
                                          </a:xfrm>
                                          <a:prstGeom prst="rect">
                                            <a:avLst/>
                                          </a:prstGeom>
                                          <a:noFill/>
                                          <a:ln>
                                            <a:noFill/>
                                          </a:ln>
                                          <a:extLst>
                                            <a:ext uri="{53640926-AAD7-44D8-BBD7-CCE9431645EC}">
                                              <a14:shadowObscured xmlns:a14="http://schemas.microsoft.com/office/drawing/2010/main"/>
                                            </a:ext>
                                          </a:extLst>
                                        </pic:spPr>
                                      </pic:pic>
                                    </a:graphicData>
                                  </a:graphic>
                                </wp:inline>
                              </w:drawing>
                            </w:r>
                          </w:p>
                          <w:p w14:paraId="2A35EBF0" w14:textId="77777777" w:rsidR="00CD7205" w:rsidRDefault="00CD7205" w:rsidP="00CD72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B693E66" id="_x0000_s1098" style="position:absolute;left:0;text-align:left;margin-left:29.65pt;margin-top:73.75pt;width:5in;height:222.7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" filled="f" strokecolor="white [3212]" strokeweight="1pt">
                <v:stroke joinstyle="miter"/>
                <v:textbox>
                  <w:txbxContent>
                    <w:p w14:paraId="33AA601C" w14:textId="77777777" w:rsidR="00CD7205" w:rsidRDefault="00CD7205" w:rsidP="00CD7205">
                      <w:pPr>
                        <w:pStyle w:val="NormalWeb"/>
                        <w:jc w:val="center"/>
                      </w:pPr>
                      <w:r>
                        <w:rPr>
                          <w:noProof/>
                          <w:lang w:val="fr-FR" w:eastAsia="fr-FR"/>
                        </w:rPr>
                        <w:drawing>
                          <wp:inline distT="0" distB="0" distL="0" distR="0" wp14:anchorId="76FCD6F7" wp14:editId="449BB265">
                            <wp:extent cx="3495675" cy="2466975"/>
                            <wp:effectExtent l="0" t="0" r="9525" b="9525"/>
                            <wp:docPr id="1573980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l="5259" t="13775" r="66493" b="13804"/>
                                    <a:stretch/>
                                  </pic:blipFill>
                                  <pic:spPr bwMode="auto">
                                    <a:xfrm>
                                      <a:off x="0" y="0"/>
                                      <a:ext cx="3495675" cy="2466975"/>
                                    </a:xfrm>
                                    <a:prstGeom prst="rect">
                                      <a:avLst/>
                                    </a:prstGeom>
                                    <a:noFill/>
                                    <a:ln>
                                      <a:noFill/>
                                    </a:ln>
                                    <a:extLst>
                                      <a:ext uri="{53640926-AAD7-44D8-BBD7-CCE9431645EC}">
                                        <a14:shadowObscured xmlns:a14="http://schemas.microsoft.com/office/drawing/2010/main"/>
                                      </a:ext>
                                    </a:extLst>
                                  </pic:spPr>
                                </pic:pic>
                              </a:graphicData>
                            </a:graphic>
                          </wp:inline>
                        </w:drawing>
                      </w:r>
                    </w:p>
                    <w:p w14:paraId="2A35EBF0" w14:textId="77777777" w:rsidR="00CD7205" w:rsidRDefault="00CD7205" w:rsidP="00CD7205">
                      <w:pPr>
                        <w:jc w:val="center"/>
                      </w:pPr>
                    </w:p>
                  </w:txbxContent>
                </v:textbox>
              </v:roundrect>
            </w:pict>
          </mc:Fallback>
        </mc:AlternateContent>
      </w:r>
      <w:r w:rsidR="002D0E1B" w:rsidRPr="00C61721">
        <w:rPr>
          <w:rFonts w:ascii="Times New Roman" w:hAnsi="Times New Roman" w:cs="Times New Roman"/>
          <w:noProof/>
          <w:color w:val="000000" w:themeColor="text1"/>
          <w:sz w:val="26"/>
          <w:szCs w:val="26"/>
          <w:lang w:val="fr-FR" w:eastAsia="fr-FR"/>
        </w:rPr>
        <mc:AlternateContent>
          <mc:Choice Requires="wps">
            <w:drawing>
              <wp:anchor distT="0" distB="0" distL="114300" distR="114300" simplePos="0" relativeHeight="251757568" behindDoc="0" locked="0" layoutInCell="1" allowOverlap="1" wp14:anchorId="2F8B8108" wp14:editId="29A74017">
                <wp:simplePos x="0" y="0"/>
                <wp:positionH relativeFrom="column">
                  <wp:posOffset>-228600</wp:posOffset>
                </wp:positionH>
                <wp:positionV relativeFrom="paragraph">
                  <wp:posOffset>-79375</wp:posOffset>
                </wp:positionV>
                <wp:extent cx="6600825" cy="1076325"/>
                <wp:effectExtent l="0" t="0" r="0" b="0"/>
                <wp:wrapNone/>
                <wp:docPr id="1522796679" name="Rectangle : coins arrondis 14"/>
                <wp:cNvGraphicFramePr/>
                <a:graphic xmlns:a="http://schemas.openxmlformats.org/drawingml/2006/main">
                  <a:graphicData uri="http://schemas.microsoft.com/office/word/2010/wordprocessingShape">
                    <wps:wsp>
                      <wps:cNvSpPr/>
                      <wps:spPr>
                        <a:xfrm>
                          <a:off x="0" y="0"/>
                          <a:ext cx="6600825" cy="10763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5FA858" w14:textId="77777777" w:rsidR="002D0E1B" w:rsidRPr="00C61721" w:rsidRDefault="002D0E1B" w:rsidP="002D0E1B">
                            <w:pPr>
                              <w:rPr>
                                <w:lang w:val="fr-FR"/>
                              </w:rPr>
                            </w:pPr>
                            <w:r>
                              <w:rPr>
                                <w:rFonts w:ascii="Times New Roman" w:hAnsi="Times New Roman" w:cs="Times New Roman"/>
                                <w:color w:val="000000" w:themeColor="text1"/>
                                <w:sz w:val="28"/>
                                <w:szCs w:val="28"/>
                                <w:lang w:val="fr-FR"/>
                              </w:rPr>
                              <w:t xml:space="preserve">Cette </w:t>
                            </w:r>
                            <w:r w:rsidRPr="001550D4">
                              <w:rPr>
                                <w:rFonts w:ascii="Times New Roman" w:hAnsi="Times New Roman" w:cs="Times New Roman"/>
                                <w:color w:val="000000" w:themeColor="text1"/>
                                <w:sz w:val="28"/>
                                <w:szCs w:val="28"/>
                                <w:lang w:val="fr-FR"/>
                              </w:rPr>
                              <w:t xml:space="preserve">deuxième </w:t>
                            </w:r>
                            <w:r>
                              <w:rPr>
                                <w:rFonts w:ascii="Times New Roman" w:hAnsi="Times New Roman" w:cs="Times New Roman"/>
                                <w:color w:val="000000" w:themeColor="text1"/>
                                <w:sz w:val="28"/>
                                <w:szCs w:val="28"/>
                                <w:lang w:val="fr-FR"/>
                              </w:rPr>
                              <w:t>séance</w:t>
                            </w:r>
                            <w:r w:rsidRPr="001550D4">
                              <w:rPr>
                                <w:rFonts w:ascii="Times New Roman" w:hAnsi="Times New Roman" w:cs="Times New Roman"/>
                                <w:color w:val="000000" w:themeColor="text1"/>
                                <w:sz w:val="28"/>
                                <w:szCs w:val="28"/>
                                <w:lang w:val="fr-FR"/>
                              </w:rPr>
                              <w:t xml:space="preserve"> co</w:t>
                            </w:r>
                            <w:r>
                              <w:rPr>
                                <w:rFonts w:ascii="Times New Roman" w:hAnsi="Times New Roman" w:cs="Times New Roman"/>
                                <w:color w:val="000000" w:themeColor="text1"/>
                                <w:sz w:val="28"/>
                                <w:szCs w:val="28"/>
                                <w:lang w:val="fr-FR"/>
                              </w:rPr>
                              <w:t xml:space="preserve">rrespond </w:t>
                            </w:r>
                            <w:r w:rsidRPr="001550D4">
                              <w:rPr>
                                <w:rFonts w:ascii="Times New Roman" w:hAnsi="Times New Roman" w:cs="Times New Roman"/>
                                <w:color w:val="000000" w:themeColor="text1"/>
                                <w:sz w:val="28"/>
                                <w:szCs w:val="28"/>
                                <w:lang w:val="fr-FR"/>
                              </w:rPr>
                              <w:t>la création du fichier docker-compose.yml en commençant par la déclaration de la partie réseau en dé</w:t>
                            </w:r>
                            <w:r>
                              <w:rPr>
                                <w:rFonts w:ascii="Times New Roman" w:hAnsi="Times New Roman" w:cs="Times New Roman"/>
                                <w:color w:val="000000" w:themeColor="text1"/>
                                <w:sz w:val="28"/>
                                <w:szCs w:val="28"/>
                                <w:lang w:val="fr-FR"/>
                              </w:rPr>
                              <w:t>butant par</w:t>
                            </w:r>
                            <w:r w:rsidRPr="001550D4">
                              <w:rPr>
                                <w:rFonts w:ascii="Times New Roman" w:hAnsi="Times New Roman" w:cs="Times New Roman"/>
                                <w:color w:val="000000" w:themeColor="text1"/>
                                <w:sz w:val="28"/>
                                <w:szCs w:val="28"/>
                                <w:lang w:val="fr-FR"/>
                              </w:rPr>
                              <w:t xml:space="preserve"> le nom, le type, le pont,</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ipam dans lequel nous retrouvons la déclaration de l’adresse réseau plus la pacerelle</w:t>
                            </w:r>
                            <w:r>
                              <w:rPr>
                                <w:rFonts w:ascii="Times New Roman" w:hAnsi="Times New Roman" w:cs="Times New Roman"/>
                                <w:color w:val="000000" w:themeColor="text1"/>
                                <w:sz w:val="28"/>
                                <w:szCs w:val="28"/>
                                <w:lang w:val="fr-FR"/>
                              </w:rPr>
                              <w:t xml:space="preserve"> et le réseau du proxy qui lui est externe.</w:t>
                            </w:r>
                          </w:p>
                          <w:p w14:paraId="70C9DF74" w14:textId="77777777" w:rsidR="002D0E1B" w:rsidRPr="00C61721" w:rsidRDefault="002D0E1B" w:rsidP="002D0E1B">
                            <w:pP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F8B8108" id="_x0000_s1099" style="position:absolute;left:0;text-align:left;margin-left:-18pt;margin-top:-6.25pt;width:519.75pt;height:84.7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" filled="f" stroked="f" strokeweight="1pt">
                <v:stroke joinstyle="miter"/>
                <v:textbox>
                  <w:txbxContent>
                    <w:p w14:paraId="005FA858" w14:textId="77777777" w:rsidR="002D0E1B" w:rsidRPr="00C61721" w:rsidRDefault="002D0E1B" w:rsidP="002D0E1B">
                      <w:pPr>
                        <w:rPr>
                          <w:lang w:val="fr-FR"/>
                        </w:rPr>
                      </w:pPr>
                      <w:r>
                        <w:rPr>
                          <w:rFonts w:ascii="Times New Roman" w:hAnsi="Times New Roman" w:cs="Times New Roman"/>
                          <w:color w:val="000000" w:themeColor="text1"/>
                          <w:sz w:val="28"/>
                          <w:szCs w:val="28"/>
                          <w:lang w:val="fr-FR"/>
                        </w:rPr>
                        <w:t xml:space="preserve">Cette </w:t>
                      </w:r>
                      <w:r w:rsidRPr="001550D4">
                        <w:rPr>
                          <w:rFonts w:ascii="Times New Roman" w:hAnsi="Times New Roman" w:cs="Times New Roman"/>
                          <w:color w:val="000000" w:themeColor="text1"/>
                          <w:sz w:val="28"/>
                          <w:szCs w:val="28"/>
                          <w:lang w:val="fr-FR"/>
                        </w:rPr>
                        <w:t xml:space="preserve">deuxième </w:t>
                      </w:r>
                      <w:r>
                        <w:rPr>
                          <w:rFonts w:ascii="Times New Roman" w:hAnsi="Times New Roman" w:cs="Times New Roman"/>
                          <w:color w:val="000000" w:themeColor="text1"/>
                          <w:sz w:val="28"/>
                          <w:szCs w:val="28"/>
                          <w:lang w:val="fr-FR"/>
                        </w:rPr>
                        <w:t>séance</w:t>
                      </w:r>
                      <w:r w:rsidRPr="001550D4">
                        <w:rPr>
                          <w:rFonts w:ascii="Times New Roman" w:hAnsi="Times New Roman" w:cs="Times New Roman"/>
                          <w:color w:val="000000" w:themeColor="text1"/>
                          <w:sz w:val="28"/>
                          <w:szCs w:val="28"/>
                          <w:lang w:val="fr-FR"/>
                        </w:rPr>
                        <w:t xml:space="preserve"> co</w:t>
                      </w:r>
                      <w:r>
                        <w:rPr>
                          <w:rFonts w:ascii="Times New Roman" w:hAnsi="Times New Roman" w:cs="Times New Roman"/>
                          <w:color w:val="000000" w:themeColor="text1"/>
                          <w:sz w:val="28"/>
                          <w:szCs w:val="28"/>
                          <w:lang w:val="fr-FR"/>
                        </w:rPr>
                        <w:t xml:space="preserve">rrespond </w:t>
                      </w:r>
                      <w:r w:rsidRPr="001550D4">
                        <w:rPr>
                          <w:rFonts w:ascii="Times New Roman" w:hAnsi="Times New Roman" w:cs="Times New Roman"/>
                          <w:color w:val="000000" w:themeColor="text1"/>
                          <w:sz w:val="28"/>
                          <w:szCs w:val="28"/>
                          <w:lang w:val="fr-FR"/>
                        </w:rPr>
                        <w:t>la création du fichier docker-compose.yml en commençant par la déclaration de la partie réseau en dé</w:t>
                      </w:r>
                      <w:r>
                        <w:rPr>
                          <w:rFonts w:ascii="Times New Roman" w:hAnsi="Times New Roman" w:cs="Times New Roman"/>
                          <w:color w:val="000000" w:themeColor="text1"/>
                          <w:sz w:val="28"/>
                          <w:szCs w:val="28"/>
                          <w:lang w:val="fr-FR"/>
                        </w:rPr>
                        <w:t>butant par</w:t>
                      </w:r>
                      <w:r w:rsidRPr="001550D4">
                        <w:rPr>
                          <w:rFonts w:ascii="Times New Roman" w:hAnsi="Times New Roman" w:cs="Times New Roman"/>
                          <w:color w:val="000000" w:themeColor="text1"/>
                          <w:sz w:val="28"/>
                          <w:szCs w:val="28"/>
                          <w:lang w:val="fr-FR"/>
                        </w:rPr>
                        <w:t xml:space="preserve"> le nom, le type, le pont,</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ipam dans lequel nous retrouvons la déclaration de l’adresse réseau plus la pacerelle</w:t>
                      </w:r>
                      <w:r>
                        <w:rPr>
                          <w:rFonts w:ascii="Times New Roman" w:hAnsi="Times New Roman" w:cs="Times New Roman"/>
                          <w:color w:val="000000" w:themeColor="text1"/>
                          <w:sz w:val="28"/>
                          <w:szCs w:val="28"/>
                          <w:lang w:val="fr-FR"/>
                        </w:rPr>
                        <w:t xml:space="preserve"> et le réseau du proxy qui lui est externe.</w:t>
                      </w:r>
                    </w:p>
                    <w:p w14:paraId="70C9DF74" w14:textId="77777777" w:rsidR="002D0E1B" w:rsidRPr="00C61721" w:rsidRDefault="002D0E1B" w:rsidP="002D0E1B">
                      <w:pPr>
                        <w:rPr>
                          <w:lang w:val="fr-FR"/>
                        </w:rPr>
                      </w:pPr>
                    </w:p>
                  </w:txbxContent>
                </v:textbox>
              </v:roundrect>
            </w:pict>
          </mc:Fallback>
        </mc:AlternateContent>
      </w:r>
      <w:r w:rsidR="00F5744A" w:rsidRPr="00C61721">
        <w:rPr>
          <w:rFonts w:ascii="Times New Roman" w:hAnsi="Times New Roman" w:cs="Times New Roman"/>
          <w:b/>
          <w:bCs/>
          <w:color w:val="000000" w:themeColor="text1"/>
          <w:sz w:val="32"/>
          <w:szCs w:val="32"/>
          <w:lang w:val="fr-FR"/>
        </w:rPr>
        <w:t xml:space="preserve">    </w:t>
      </w:r>
      <w:r w:rsidR="004B54CF" w:rsidRPr="00C61721">
        <w:rPr>
          <w:rFonts w:ascii="Times New Roman" w:hAnsi="Times New Roman" w:cs="Times New Roman"/>
          <w:b/>
          <w:bCs/>
          <w:color w:val="000000" w:themeColor="text1"/>
          <w:sz w:val="32"/>
          <w:szCs w:val="32"/>
          <w:lang w:val="fr-FR"/>
        </w:rPr>
        <w:tab/>
      </w:r>
      <w:r w:rsidR="004B54CF" w:rsidRPr="00C61721">
        <w:rPr>
          <w:rFonts w:ascii="Times New Roman" w:hAnsi="Times New Roman" w:cs="Times New Roman"/>
          <w:b/>
          <w:bCs/>
          <w:color w:val="000000" w:themeColor="text1"/>
          <w:sz w:val="32"/>
          <w:szCs w:val="32"/>
          <w:lang w:val="fr-FR"/>
        </w:rPr>
        <w:tab/>
      </w:r>
      <w:r w:rsidR="004B54CF" w:rsidRPr="00C61721">
        <w:rPr>
          <w:rFonts w:ascii="Times New Roman" w:hAnsi="Times New Roman" w:cs="Times New Roman"/>
          <w:b/>
          <w:bCs/>
          <w:color w:val="000000" w:themeColor="text1"/>
          <w:sz w:val="32"/>
          <w:szCs w:val="32"/>
          <w:lang w:val="fr-FR"/>
        </w:rPr>
        <w:tab/>
      </w:r>
      <w:r w:rsidR="004B54CF" w:rsidRPr="00C61721">
        <w:rPr>
          <w:rFonts w:ascii="Times New Roman" w:hAnsi="Times New Roman" w:cs="Times New Roman"/>
          <w:b/>
          <w:bCs/>
          <w:color w:val="000000" w:themeColor="text1"/>
          <w:sz w:val="32"/>
          <w:szCs w:val="32"/>
          <w:lang w:val="fr-FR"/>
        </w:rPr>
        <w:tab/>
      </w:r>
      <w:r w:rsidR="004B54CF" w:rsidRPr="00C61721">
        <w:rPr>
          <w:rFonts w:ascii="Times New Roman" w:hAnsi="Times New Roman" w:cs="Times New Roman"/>
          <w:b/>
          <w:bCs/>
          <w:color w:val="000000" w:themeColor="text1"/>
          <w:sz w:val="32"/>
          <w:szCs w:val="32"/>
          <w:lang w:val="fr-FR"/>
        </w:rPr>
        <w:tab/>
      </w:r>
      <w:r w:rsidR="004B54CF" w:rsidRPr="00C61721">
        <w:rPr>
          <w:rFonts w:ascii="Times New Roman" w:hAnsi="Times New Roman" w:cs="Times New Roman"/>
          <w:b/>
          <w:bCs/>
          <w:color w:val="000000" w:themeColor="text1"/>
          <w:sz w:val="32"/>
          <w:szCs w:val="32"/>
          <w:lang w:val="fr-FR"/>
        </w:rPr>
        <w:tab/>
      </w:r>
      <w:r w:rsidR="004B54CF" w:rsidRPr="00C61721">
        <w:rPr>
          <w:rFonts w:ascii="Times New Roman" w:hAnsi="Times New Roman" w:cs="Times New Roman"/>
          <w:b/>
          <w:bCs/>
          <w:color w:val="000000" w:themeColor="text1"/>
          <w:sz w:val="32"/>
          <w:szCs w:val="32"/>
          <w:lang w:val="fr-FR"/>
        </w:rPr>
        <w:tab/>
      </w:r>
      <w:r w:rsidR="004B54CF" w:rsidRPr="00C61721">
        <w:rPr>
          <w:rFonts w:ascii="Times New Roman" w:hAnsi="Times New Roman" w:cs="Times New Roman"/>
          <w:b/>
          <w:bCs/>
          <w:color w:val="000000" w:themeColor="text1"/>
          <w:sz w:val="32"/>
          <w:szCs w:val="32"/>
          <w:lang w:val="fr-FR"/>
        </w:rPr>
        <w:tab/>
      </w:r>
      <w:r w:rsidR="004B54CF" w:rsidRPr="00C61721">
        <w:rPr>
          <w:rFonts w:ascii="Times New Roman" w:hAnsi="Times New Roman" w:cs="Times New Roman"/>
          <w:b/>
          <w:bCs/>
          <w:color w:val="000000" w:themeColor="text1"/>
          <w:sz w:val="32"/>
          <w:szCs w:val="32"/>
          <w:lang w:val="fr-FR"/>
        </w:rPr>
        <w:tab/>
      </w:r>
      <w:r w:rsidR="004B54CF" w:rsidRPr="00C61721">
        <w:rPr>
          <w:rFonts w:ascii="Times New Roman" w:hAnsi="Times New Roman" w:cs="Times New Roman"/>
          <w:b/>
          <w:bCs/>
          <w:color w:val="000000" w:themeColor="text1"/>
          <w:sz w:val="32"/>
          <w:szCs w:val="32"/>
          <w:lang w:val="fr-FR"/>
        </w:rPr>
        <w:tab/>
      </w:r>
      <w:r w:rsidR="004B54CF" w:rsidRPr="00C61721">
        <w:rPr>
          <w:rFonts w:ascii="Times New Roman" w:hAnsi="Times New Roman" w:cs="Times New Roman"/>
          <w:b/>
          <w:bCs/>
          <w:color w:val="000000" w:themeColor="text1"/>
          <w:sz w:val="32"/>
          <w:szCs w:val="32"/>
          <w:lang w:val="fr-FR"/>
        </w:rPr>
        <w:tab/>
      </w:r>
      <w:r w:rsidR="004B54CF" w:rsidRPr="00C61721">
        <w:rPr>
          <w:rFonts w:ascii="Times New Roman" w:hAnsi="Times New Roman" w:cs="Times New Roman"/>
          <w:b/>
          <w:bCs/>
          <w:color w:val="000000" w:themeColor="text1"/>
          <w:sz w:val="32"/>
          <w:szCs w:val="32"/>
          <w:lang w:val="fr-FR"/>
        </w:rPr>
        <w:tab/>
      </w:r>
      <w:r w:rsidR="004B54CF" w:rsidRPr="00C61721">
        <w:rPr>
          <w:rFonts w:ascii="Times New Roman" w:hAnsi="Times New Roman" w:cs="Times New Roman"/>
          <w:b/>
          <w:bCs/>
          <w:color w:val="000000" w:themeColor="text1"/>
          <w:sz w:val="32"/>
          <w:szCs w:val="32"/>
          <w:lang w:val="fr-FR"/>
        </w:rPr>
        <w:tab/>
      </w:r>
      <w:r w:rsidR="004B54CF" w:rsidRPr="00C61721">
        <w:rPr>
          <w:rFonts w:ascii="Times New Roman" w:hAnsi="Times New Roman" w:cs="Times New Roman"/>
          <w:b/>
          <w:bCs/>
          <w:color w:val="000000" w:themeColor="text1"/>
          <w:sz w:val="32"/>
          <w:szCs w:val="32"/>
          <w:lang w:val="fr-FR"/>
        </w:rPr>
        <w:tab/>
      </w:r>
      <w:r w:rsidR="004B54CF" w:rsidRPr="00C61721">
        <w:rPr>
          <w:rFonts w:ascii="Times New Roman" w:hAnsi="Times New Roman" w:cs="Times New Roman"/>
          <w:b/>
          <w:bCs/>
          <w:color w:val="000000" w:themeColor="text1"/>
          <w:sz w:val="32"/>
          <w:szCs w:val="32"/>
          <w:lang w:val="fr-FR"/>
        </w:rPr>
        <w:tab/>
      </w:r>
      <w:r w:rsidR="004B54CF" w:rsidRPr="00C61721">
        <w:rPr>
          <w:rFonts w:ascii="Times New Roman" w:hAnsi="Times New Roman" w:cs="Times New Roman"/>
          <w:b/>
          <w:bCs/>
          <w:color w:val="000000" w:themeColor="text1"/>
          <w:sz w:val="32"/>
          <w:szCs w:val="32"/>
          <w:lang w:val="fr-FR"/>
        </w:rPr>
        <w:tab/>
      </w:r>
      <w:r w:rsidR="004B54CF" w:rsidRPr="00C61721">
        <w:rPr>
          <w:rFonts w:ascii="Times New Roman" w:hAnsi="Times New Roman" w:cs="Times New Roman"/>
          <w:b/>
          <w:bCs/>
          <w:color w:val="000000" w:themeColor="text1"/>
          <w:sz w:val="32"/>
          <w:szCs w:val="32"/>
          <w:lang w:val="fr-FR"/>
        </w:rPr>
        <w:tab/>
      </w:r>
      <w:r w:rsidR="004B54CF" w:rsidRPr="00C61721">
        <w:rPr>
          <w:rFonts w:ascii="Times New Roman" w:hAnsi="Times New Roman" w:cs="Times New Roman"/>
          <w:b/>
          <w:bCs/>
          <w:color w:val="000000" w:themeColor="text1"/>
          <w:sz w:val="32"/>
          <w:szCs w:val="32"/>
          <w:lang w:val="fr-FR"/>
        </w:rPr>
        <w:tab/>
      </w:r>
    </w:p>
    <w:p w14:paraId="6F73B6F5" w14:textId="77777777" w:rsidR="004B54CF" w:rsidRPr="00C61721" w:rsidRDefault="004B54CF" w:rsidP="00C61721">
      <w:pPr>
        <w:jc w:val="both"/>
        <w:rPr>
          <w:rFonts w:ascii="Times New Roman" w:hAnsi="Times New Roman" w:cs="Times New Roman"/>
          <w:b/>
          <w:bCs/>
          <w:color w:val="000000" w:themeColor="text1"/>
          <w:sz w:val="32"/>
          <w:szCs w:val="32"/>
          <w:lang w:val="fr-FR"/>
        </w:rPr>
      </w:pPr>
    </w:p>
    <w:p w14:paraId="453EBBBB" w14:textId="77777777" w:rsidR="004B54CF" w:rsidRPr="00C61721" w:rsidRDefault="004B54CF" w:rsidP="00C61721">
      <w:pPr>
        <w:jc w:val="both"/>
        <w:rPr>
          <w:rFonts w:ascii="Times New Roman" w:hAnsi="Times New Roman" w:cs="Times New Roman"/>
          <w:b/>
          <w:bCs/>
          <w:color w:val="000000" w:themeColor="text1"/>
          <w:sz w:val="32"/>
          <w:szCs w:val="32"/>
          <w:lang w:val="fr-FR"/>
        </w:rPr>
      </w:pPr>
    </w:p>
    <w:p w14:paraId="12B4CFF9" w14:textId="77777777" w:rsidR="004B54CF" w:rsidRPr="00C61721" w:rsidRDefault="004B54CF" w:rsidP="00C61721">
      <w:pPr>
        <w:jc w:val="both"/>
        <w:rPr>
          <w:rFonts w:ascii="Times New Roman" w:hAnsi="Times New Roman" w:cs="Times New Roman"/>
          <w:b/>
          <w:bCs/>
          <w:color w:val="000000" w:themeColor="text1"/>
          <w:sz w:val="32"/>
          <w:szCs w:val="32"/>
          <w:lang w:val="fr-FR"/>
        </w:rPr>
      </w:pPr>
    </w:p>
    <w:p w14:paraId="3D9B5188" w14:textId="77777777" w:rsidR="004B54CF" w:rsidRPr="00C61721" w:rsidRDefault="004B54CF" w:rsidP="00C61721">
      <w:pPr>
        <w:jc w:val="both"/>
        <w:rPr>
          <w:rFonts w:ascii="Times New Roman" w:hAnsi="Times New Roman" w:cs="Times New Roman"/>
          <w:b/>
          <w:bCs/>
          <w:color w:val="000000" w:themeColor="text1"/>
          <w:sz w:val="32"/>
          <w:szCs w:val="32"/>
          <w:lang w:val="fr-FR"/>
        </w:rPr>
      </w:pPr>
    </w:p>
    <w:p w14:paraId="0A93B297" w14:textId="77777777" w:rsidR="004B54CF" w:rsidRPr="00C61721" w:rsidRDefault="004B54CF" w:rsidP="00C61721">
      <w:pPr>
        <w:jc w:val="both"/>
        <w:rPr>
          <w:rFonts w:ascii="Times New Roman" w:hAnsi="Times New Roman" w:cs="Times New Roman"/>
          <w:b/>
          <w:bCs/>
          <w:color w:val="000000" w:themeColor="text1"/>
          <w:sz w:val="32"/>
          <w:szCs w:val="32"/>
          <w:lang w:val="fr-FR"/>
        </w:rPr>
      </w:pPr>
    </w:p>
    <w:p w14:paraId="5F36F8B6" w14:textId="77777777" w:rsidR="004B54CF" w:rsidRPr="00C61721" w:rsidRDefault="004B54CF" w:rsidP="00C61721">
      <w:pPr>
        <w:jc w:val="both"/>
        <w:rPr>
          <w:rFonts w:ascii="Times New Roman" w:hAnsi="Times New Roman" w:cs="Times New Roman"/>
          <w:b/>
          <w:bCs/>
          <w:color w:val="000000" w:themeColor="text1"/>
          <w:sz w:val="32"/>
          <w:szCs w:val="32"/>
          <w:lang w:val="fr-FR"/>
        </w:rPr>
      </w:pPr>
    </w:p>
    <w:p w14:paraId="5AF03E40" w14:textId="77777777" w:rsidR="004B54CF" w:rsidRPr="00C61721" w:rsidRDefault="004B54CF" w:rsidP="00C61721">
      <w:pPr>
        <w:jc w:val="both"/>
        <w:rPr>
          <w:rFonts w:ascii="Times New Roman" w:hAnsi="Times New Roman" w:cs="Times New Roman"/>
          <w:b/>
          <w:bCs/>
          <w:color w:val="000000" w:themeColor="text1"/>
          <w:sz w:val="32"/>
          <w:szCs w:val="32"/>
          <w:lang w:val="fr-FR"/>
        </w:rPr>
      </w:pPr>
    </w:p>
    <w:p w14:paraId="4D90F8D0" w14:textId="77777777" w:rsidR="004B54CF" w:rsidRPr="00C61721" w:rsidRDefault="004B54CF" w:rsidP="00C61721">
      <w:pPr>
        <w:jc w:val="both"/>
        <w:rPr>
          <w:rFonts w:ascii="Times New Roman" w:hAnsi="Times New Roman" w:cs="Times New Roman"/>
          <w:b/>
          <w:bCs/>
          <w:color w:val="000000" w:themeColor="text1"/>
          <w:sz w:val="32"/>
          <w:szCs w:val="32"/>
          <w:lang w:val="fr-FR"/>
        </w:rPr>
      </w:pPr>
    </w:p>
    <w:p w14:paraId="4DA61C0D" w14:textId="77777777" w:rsidR="004B54CF" w:rsidRPr="00C61721" w:rsidRDefault="004B54CF" w:rsidP="00C61721">
      <w:pPr>
        <w:jc w:val="both"/>
        <w:rPr>
          <w:rFonts w:ascii="Times New Roman" w:hAnsi="Times New Roman" w:cs="Times New Roman"/>
          <w:b/>
          <w:bCs/>
          <w:color w:val="000000" w:themeColor="text1"/>
          <w:sz w:val="32"/>
          <w:szCs w:val="32"/>
          <w:lang w:val="fr-FR"/>
        </w:rPr>
      </w:pPr>
    </w:p>
    <w:p w14:paraId="788F0C6A" w14:textId="77777777" w:rsidR="004B54CF" w:rsidRPr="00C61721" w:rsidRDefault="004B54CF" w:rsidP="00C61721">
      <w:pPr>
        <w:jc w:val="both"/>
        <w:rPr>
          <w:rFonts w:ascii="Times New Roman" w:hAnsi="Times New Roman" w:cs="Times New Roman"/>
          <w:b/>
          <w:bCs/>
          <w:color w:val="000000" w:themeColor="text1"/>
          <w:sz w:val="32"/>
          <w:szCs w:val="32"/>
          <w:lang w:val="fr-FR"/>
        </w:rPr>
      </w:pPr>
    </w:p>
    <w:p w14:paraId="22DC3BB7" w14:textId="77777777" w:rsidR="004B54CF" w:rsidRPr="00C61721" w:rsidRDefault="004B54CF" w:rsidP="00C61721">
      <w:pPr>
        <w:jc w:val="both"/>
        <w:rPr>
          <w:rFonts w:ascii="Times New Roman" w:hAnsi="Times New Roman" w:cs="Times New Roman"/>
          <w:b/>
          <w:bCs/>
          <w:color w:val="000000" w:themeColor="text1"/>
          <w:sz w:val="32"/>
          <w:szCs w:val="32"/>
          <w:lang w:val="fr-FR"/>
        </w:rPr>
      </w:pPr>
    </w:p>
    <w:p w14:paraId="75EBA309" w14:textId="77777777" w:rsidR="004B54CF" w:rsidRPr="00C61721" w:rsidRDefault="004B54CF" w:rsidP="00C61721">
      <w:pPr>
        <w:jc w:val="both"/>
        <w:rPr>
          <w:rFonts w:ascii="Times New Roman" w:hAnsi="Times New Roman" w:cs="Times New Roman"/>
          <w:b/>
          <w:bCs/>
          <w:color w:val="000000" w:themeColor="text1"/>
          <w:sz w:val="32"/>
          <w:szCs w:val="32"/>
          <w:lang w:val="fr-FR"/>
        </w:rPr>
      </w:pPr>
    </w:p>
    <w:p w14:paraId="6BDA7C04" w14:textId="77777777" w:rsidR="004B54CF" w:rsidRPr="00C61721" w:rsidRDefault="004B54CF" w:rsidP="00C61721">
      <w:pPr>
        <w:jc w:val="both"/>
        <w:rPr>
          <w:rFonts w:ascii="Times New Roman" w:hAnsi="Times New Roman" w:cs="Times New Roman"/>
          <w:b/>
          <w:bCs/>
          <w:color w:val="000000" w:themeColor="text1"/>
          <w:sz w:val="32"/>
          <w:szCs w:val="32"/>
          <w:lang w:val="fr-FR"/>
        </w:rPr>
      </w:pPr>
    </w:p>
    <w:p w14:paraId="37D48716" w14:textId="77777777" w:rsidR="004B54CF" w:rsidRPr="00C61721" w:rsidRDefault="004B54CF" w:rsidP="00C61721">
      <w:pPr>
        <w:jc w:val="both"/>
        <w:rPr>
          <w:rFonts w:ascii="Times New Roman" w:hAnsi="Times New Roman" w:cs="Times New Roman"/>
          <w:b/>
          <w:bCs/>
          <w:color w:val="000000" w:themeColor="text1"/>
          <w:sz w:val="32"/>
          <w:szCs w:val="32"/>
          <w:lang w:val="fr-FR"/>
        </w:rPr>
      </w:pPr>
    </w:p>
    <w:p w14:paraId="6F4F248A" w14:textId="77777777" w:rsidR="004B54CF" w:rsidRPr="00C61721" w:rsidRDefault="004B54CF" w:rsidP="00C61721">
      <w:pPr>
        <w:jc w:val="both"/>
        <w:rPr>
          <w:rFonts w:ascii="Times New Roman" w:hAnsi="Times New Roman" w:cs="Times New Roman"/>
          <w:b/>
          <w:bCs/>
          <w:color w:val="000000" w:themeColor="text1"/>
          <w:sz w:val="32"/>
          <w:szCs w:val="32"/>
          <w:lang w:val="fr-FR"/>
        </w:rPr>
      </w:pPr>
    </w:p>
    <w:p w14:paraId="4A39C243" w14:textId="77777777" w:rsidR="004B54CF" w:rsidRPr="00C61721" w:rsidRDefault="004B54CF" w:rsidP="00C61721">
      <w:pPr>
        <w:jc w:val="both"/>
        <w:rPr>
          <w:rFonts w:ascii="Times New Roman" w:hAnsi="Times New Roman" w:cs="Times New Roman"/>
          <w:b/>
          <w:bCs/>
          <w:color w:val="000000" w:themeColor="text1"/>
          <w:sz w:val="32"/>
          <w:szCs w:val="32"/>
          <w:lang w:val="fr-FR"/>
        </w:rPr>
      </w:pPr>
    </w:p>
    <w:p w14:paraId="24DE4F32" w14:textId="77777777" w:rsidR="004B54CF" w:rsidRPr="00C61721" w:rsidRDefault="004B54CF" w:rsidP="00C61721">
      <w:pPr>
        <w:jc w:val="both"/>
        <w:rPr>
          <w:rFonts w:ascii="Times New Roman" w:hAnsi="Times New Roman" w:cs="Times New Roman"/>
          <w:b/>
          <w:bCs/>
          <w:color w:val="000000" w:themeColor="text1"/>
          <w:sz w:val="32"/>
          <w:szCs w:val="32"/>
          <w:lang w:val="fr-FR"/>
        </w:rPr>
      </w:pPr>
    </w:p>
    <w:p w14:paraId="7F90F63F" w14:textId="77777777" w:rsidR="004B54CF" w:rsidRPr="00C61721" w:rsidRDefault="004B54CF" w:rsidP="00C61721">
      <w:pPr>
        <w:jc w:val="both"/>
        <w:rPr>
          <w:rFonts w:ascii="Times New Roman" w:hAnsi="Times New Roman" w:cs="Times New Roman"/>
          <w:b/>
          <w:bCs/>
          <w:color w:val="000000" w:themeColor="text1"/>
          <w:sz w:val="32"/>
          <w:szCs w:val="32"/>
          <w:lang w:val="fr-FR"/>
        </w:rPr>
      </w:pPr>
    </w:p>
    <w:p w14:paraId="7743BADB" w14:textId="77777777" w:rsidR="004B54CF" w:rsidRPr="00C61721" w:rsidRDefault="004B54CF" w:rsidP="00C61721">
      <w:pPr>
        <w:jc w:val="both"/>
        <w:rPr>
          <w:rFonts w:ascii="Times New Roman" w:hAnsi="Times New Roman" w:cs="Times New Roman"/>
          <w:b/>
          <w:bCs/>
          <w:color w:val="000000" w:themeColor="text1"/>
          <w:sz w:val="32"/>
          <w:szCs w:val="32"/>
          <w:lang w:val="fr-FR"/>
        </w:rPr>
      </w:pPr>
    </w:p>
    <w:p w14:paraId="7C645A04" w14:textId="77777777" w:rsidR="004B54CF" w:rsidRPr="00C61721" w:rsidRDefault="004B54CF" w:rsidP="00C61721">
      <w:pPr>
        <w:jc w:val="both"/>
        <w:rPr>
          <w:rFonts w:ascii="Times New Roman" w:hAnsi="Times New Roman" w:cs="Times New Roman"/>
          <w:b/>
          <w:bCs/>
          <w:color w:val="000000" w:themeColor="text1"/>
          <w:sz w:val="32"/>
          <w:szCs w:val="32"/>
          <w:lang w:val="fr-FR"/>
        </w:rPr>
      </w:pPr>
    </w:p>
    <w:p w14:paraId="30DE5266" w14:textId="77777777" w:rsidR="004B54CF" w:rsidRPr="00C61721" w:rsidRDefault="004B54CF" w:rsidP="00C61721">
      <w:pPr>
        <w:jc w:val="both"/>
        <w:rPr>
          <w:rFonts w:ascii="Times New Roman" w:hAnsi="Times New Roman" w:cs="Times New Roman"/>
          <w:b/>
          <w:bCs/>
          <w:color w:val="000000" w:themeColor="text1"/>
          <w:sz w:val="32"/>
          <w:szCs w:val="32"/>
          <w:lang w:val="fr-FR"/>
        </w:rPr>
      </w:pPr>
    </w:p>
    <w:p w14:paraId="5C0BF223" w14:textId="77777777" w:rsidR="00D12EE5" w:rsidRPr="00C61721" w:rsidRDefault="00C75CBD"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w:lastRenderedPageBreak/>
        <mc:AlternateContent>
          <mc:Choice Requires="wps">
            <w:drawing>
              <wp:anchor distT="0" distB="0" distL="114300" distR="114300" simplePos="0" relativeHeight="251763712" behindDoc="0" locked="0" layoutInCell="1" allowOverlap="1" wp14:anchorId="15E1EFAB" wp14:editId="314D2AB7">
                <wp:simplePos x="0" y="0"/>
                <wp:positionH relativeFrom="column">
                  <wp:posOffset>-547370</wp:posOffset>
                </wp:positionH>
                <wp:positionV relativeFrom="paragraph">
                  <wp:posOffset>5013326</wp:posOffset>
                </wp:positionV>
                <wp:extent cx="7096125" cy="857250"/>
                <wp:effectExtent l="0" t="0" r="0" b="0"/>
                <wp:wrapNone/>
                <wp:docPr id="1753962432" name="Rectangle : coins arrondis 10"/>
                <wp:cNvGraphicFramePr/>
                <a:graphic xmlns:a="http://schemas.openxmlformats.org/drawingml/2006/main">
                  <a:graphicData uri="http://schemas.microsoft.com/office/word/2010/wordprocessingShape">
                    <wps:wsp>
                      <wps:cNvSpPr/>
                      <wps:spPr>
                        <a:xfrm>
                          <a:off x="0" y="0"/>
                          <a:ext cx="7096125" cy="8572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3D7342" w14:textId="77777777" w:rsidR="00C75CBD" w:rsidRPr="00353ECE" w:rsidRDefault="00C75CBD" w:rsidP="00C75CBD">
                            <w:pPr>
                              <w:rPr>
                                <w:rFonts w:ascii="Times New Roman" w:hAnsi="Times New Roman" w:cs="Times New Roman"/>
                                <w:color w:val="000000" w:themeColor="text1"/>
                                <w:sz w:val="28"/>
                                <w:szCs w:val="28"/>
                                <w:lang w:val="fr-FR"/>
                              </w:rPr>
                            </w:pPr>
                            <w:r w:rsidRPr="001550D4">
                              <w:rPr>
                                <w:rFonts w:ascii="Times New Roman" w:hAnsi="Times New Roman" w:cs="Times New Roman"/>
                                <w:color w:val="000000" w:themeColor="text1"/>
                                <w:sz w:val="28"/>
                                <w:szCs w:val="28"/>
                                <w:lang w:val="fr-FR"/>
                              </w:rPr>
                              <w:t>Ensuite nous utiliserons la commande docker-compose up -d</w:t>
                            </w:r>
                            <w:r>
                              <w:rPr>
                                <w:rFonts w:ascii="Times New Roman" w:hAnsi="Times New Roman" w:cs="Times New Roman"/>
                                <w:color w:val="000000" w:themeColor="text1"/>
                                <w:sz w:val="28"/>
                                <w:szCs w:val="28"/>
                                <w:lang w:val="fr-FR"/>
                              </w:rPr>
                              <w:t xml:space="preserve"> pour faire tourner le conteneur. </w:t>
                            </w:r>
                            <w:r w:rsidRPr="001550D4">
                              <w:rPr>
                                <w:rFonts w:ascii="Times New Roman" w:hAnsi="Times New Roman" w:cs="Times New Roman"/>
                                <w:color w:val="000000" w:themeColor="text1"/>
                                <w:sz w:val="28"/>
                                <w:szCs w:val="28"/>
                                <w:lang w:val="fr-FR"/>
                              </w:rPr>
                              <w:t>Pour terminer nous exécuterons la commande docker inspect</w:t>
                            </w:r>
                            <w:r>
                              <w:rPr>
                                <w:rFonts w:ascii="Times New Roman" w:hAnsi="Times New Roman" w:cs="Times New Roman"/>
                                <w:color w:val="000000" w:themeColor="text1"/>
                                <w:sz w:val="28"/>
                                <w:szCs w:val="28"/>
                                <w:lang w:val="fr-FR"/>
                              </w:rPr>
                              <w:t xml:space="preserve"> wordpress </w:t>
                            </w:r>
                            <w:r w:rsidRPr="001550D4">
                              <w:rPr>
                                <w:rFonts w:ascii="Times New Roman" w:hAnsi="Times New Roman" w:cs="Times New Roman"/>
                                <w:color w:val="000000" w:themeColor="text1"/>
                                <w:sz w:val="28"/>
                                <w:szCs w:val="28"/>
                                <w:lang w:val="fr-FR"/>
                              </w:rPr>
                              <w:t>pour voir</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l’ensemble des configurations effectuées</w:t>
                            </w:r>
                            <w:r>
                              <w:rPr>
                                <w:rFonts w:ascii="Times New Roman" w:hAnsi="Times New Roman" w:cs="Times New Roman"/>
                                <w:color w:val="000000" w:themeColor="text1"/>
                                <w:sz w:val="28"/>
                                <w:szCs w:val="28"/>
                                <w:lang w:val="fr-FR"/>
                              </w:rPr>
                              <w:t xml:space="preserve"> une première fois</w:t>
                            </w:r>
                            <w:r w:rsidRPr="001550D4">
                              <w:rPr>
                                <w:rFonts w:ascii="Times New Roman" w:hAnsi="Times New Roman" w:cs="Times New Roman"/>
                                <w:color w:val="000000" w:themeColor="text1"/>
                                <w:sz w:val="28"/>
                                <w:szCs w:val="28"/>
                                <w:lang w:val="fr-FR"/>
                              </w:rPr>
                              <w:t>.</w:t>
                            </w:r>
                          </w:p>
                          <w:p w14:paraId="237BAB8E" w14:textId="77777777" w:rsidR="00C75CBD" w:rsidRPr="00C61721" w:rsidRDefault="00C75CBD" w:rsidP="00C75CBD">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E1EFAB" id="_x0000_s1100" style="position:absolute;left:0;text-align:left;margin-left:-43.1pt;margin-top:394.75pt;width:558.75pt;height:6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" filled="f" stroked="f" strokeweight="1pt">
                <v:stroke joinstyle="miter"/>
                <v:textbox>
                  <w:txbxContent>
                    <w:p w14:paraId="6F3D7342" w14:textId="77777777" w:rsidR="00C75CBD" w:rsidRPr="00353ECE" w:rsidRDefault="00C75CBD" w:rsidP="00C75CBD">
                      <w:pPr>
                        <w:rPr>
                          <w:rFonts w:ascii="Times New Roman" w:hAnsi="Times New Roman" w:cs="Times New Roman"/>
                          <w:color w:val="000000" w:themeColor="text1"/>
                          <w:sz w:val="28"/>
                          <w:szCs w:val="28"/>
                          <w:lang w:val="fr-FR"/>
                        </w:rPr>
                      </w:pPr>
                      <w:r w:rsidRPr="001550D4">
                        <w:rPr>
                          <w:rFonts w:ascii="Times New Roman" w:hAnsi="Times New Roman" w:cs="Times New Roman"/>
                          <w:color w:val="000000" w:themeColor="text1"/>
                          <w:sz w:val="28"/>
                          <w:szCs w:val="28"/>
                          <w:lang w:val="fr-FR"/>
                        </w:rPr>
                        <w:t>Ensuite nous utiliserons la commande docker-compose up -d</w:t>
                      </w:r>
                      <w:r>
                        <w:rPr>
                          <w:rFonts w:ascii="Times New Roman" w:hAnsi="Times New Roman" w:cs="Times New Roman"/>
                          <w:color w:val="000000" w:themeColor="text1"/>
                          <w:sz w:val="28"/>
                          <w:szCs w:val="28"/>
                          <w:lang w:val="fr-FR"/>
                        </w:rPr>
                        <w:t xml:space="preserve"> pour faire tourner le conteneur. </w:t>
                      </w:r>
                      <w:r w:rsidRPr="001550D4">
                        <w:rPr>
                          <w:rFonts w:ascii="Times New Roman" w:hAnsi="Times New Roman" w:cs="Times New Roman"/>
                          <w:color w:val="000000" w:themeColor="text1"/>
                          <w:sz w:val="28"/>
                          <w:szCs w:val="28"/>
                          <w:lang w:val="fr-FR"/>
                        </w:rPr>
                        <w:t>Pour terminer nous exécuterons la commande docker inspect</w:t>
                      </w:r>
                      <w:r>
                        <w:rPr>
                          <w:rFonts w:ascii="Times New Roman" w:hAnsi="Times New Roman" w:cs="Times New Roman"/>
                          <w:color w:val="000000" w:themeColor="text1"/>
                          <w:sz w:val="28"/>
                          <w:szCs w:val="28"/>
                          <w:lang w:val="fr-FR"/>
                        </w:rPr>
                        <w:t xml:space="preserve"> wordpress </w:t>
                      </w:r>
                      <w:r w:rsidRPr="001550D4">
                        <w:rPr>
                          <w:rFonts w:ascii="Times New Roman" w:hAnsi="Times New Roman" w:cs="Times New Roman"/>
                          <w:color w:val="000000" w:themeColor="text1"/>
                          <w:sz w:val="28"/>
                          <w:szCs w:val="28"/>
                          <w:lang w:val="fr-FR"/>
                        </w:rPr>
                        <w:t>pour voir</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l’ensemble des configurations effectuées</w:t>
                      </w:r>
                      <w:r>
                        <w:rPr>
                          <w:rFonts w:ascii="Times New Roman" w:hAnsi="Times New Roman" w:cs="Times New Roman"/>
                          <w:color w:val="000000" w:themeColor="text1"/>
                          <w:sz w:val="28"/>
                          <w:szCs w:val="28"/>
                          <w:lang w:val="fr-FR"/>
                        </w:rPr>
                        <w:t xml:space="preserve"> une première fois</w:t>
                      </w:r>
                      <w:r w:rsidRPr="001550D4">
                        <w:rPr>
                          <w:rFonts w:ascii="Times New Roman" w:hAnsi="Times New Roman" w:cs="Times New Roman"/>
                          <w:color w:val="000000" w:themeColor="text1"/>
                          <w:sz w:val="28"/>
                          <w:szCs w:val="28"/>
                          <w:lang w:val="fr-FR"/>
                        </w:rPr>
                        <w:t>.</w:t>
                      </w:r>
                    </w:p>
                    <w:p w14:paraId="237BAB8E" w14:textId="77777777" w:rsidR="00C75CBD" w:rsidRPr="00C61721" w:rsidRDefault="00C75CBD" w:rsidP="00C75CBD">
                      <w:pPr>
                        <w:jc w:val="center"/>
                        <w:rPr>
                          <w:lang w:val="fr-FR"/>
                        </w:rPr>
                      </w:pPr>
                    </w:p>
                  </w:txbxContent>
                </v:textbox>
              </v:roundrect>
            </w:pict>
          </mc:Fallback>
        </mc:AlternateContent>
      </w:r>
      <w:r w:rsidR="00995B20"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61664" behindDoc="0" locked="0" layoutInCell="1" allowOverlap="1" wp14:anchorId="17B42BD8" wp14:editId="6C46DAEF">
                <wp:simplePos x="0" y="0"/>
                <wp:positionH relativeFrom="column">
                  <wp:posOffset>-147320</wp:posOffset>
                </wp:positionH>
                <wp:positionV relativeFrom="paragraph">
                  <wp:posOffset>-254001</wp:posOffset>
                </wp:positionV>
                <wp:extent cx="6582410" cy="1857375"/>
                <wp:effectExtent l="0" t="0" r="0" b="0"/>
                <wp:wrapNone/>
                <wp:docPr id="871466523" name="Rectangle : coins arrondis 7"/>
                <wp:cNvGraphicFramePr/>
                <a:graphic xmlns:a="http://schemas.openxmlformats.org/drawingml/2006/main">
                  <a:graphicData uri="http://schemas.microsoft.com/office/word/2010/wordprocessingShape">
                    <wps:wsp>
                      <wps:cNvSpPr/>
                      <wps:spPr>
                        <a:xfrm>
                          <a:off x="0" y="0"/>
                          <a:ext cx="6582410" cy="18573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00FB72" w14:textId="77777777" w:rsidR="004F34F6" w:rsidRPr="00995B20" w:rsidRDefault="004F34F6" w:rsidP="004F34F6">
                            <w:pPr>
                              <w:jc w:val="center"/>
                              <w:rPr>
                                <w:rFonts w:ascii="Times New Roman" w:hAnsi="Times New Roman" w:cs="Times New Roman"/>
                                <w:color w:val="000000" w:themeColor="text1"/>
                                <w:sz w:val="28"/>
                                <w:szCs w:val="28"/>
                                <w:lang w:val="fr-FR"/>
                              </w:rPr>
                            </w:pPr>
                            <w:r w:rsidRPr="00995B20">
                              <w:rPr>
                                <w:rFonts w:ascii="Times New Roman" w:hAnsi="Times New Roman" w:cs="Times New Roman"/>
                                <w:color w:val="000000" w:themeColor="text1"/>
                                <w:sz w:val="28"/>
                                <w:szCs w:val="28"/>
                                <w:lang w:val="fr-FR"/>
                              </w:rPr>
                              <w:t xml:space="preserve">Dans cette quatrième séance nous allons déclarer un autre service qui à son tour va servir </w:t>
                            </w:r>
                            <w:proofErr w:type="gramStart"/>
                            <w:r w:rsidRPr="00995B20">
                              <w:rPr>
                                <w:rFonts w:ascii="Times New Roman" w:hAnsi="Times New Roman" w:cs="Times New Roman"/>
                                <w:color w:val="000000" w:themeColor="text1"/>
                                <w:sz w:val="28"/>
                                <w:szCs w:val="28"/>
                                <w:lang w:val="fr-FR"/>
                              </w:rPr>
                              <w:t>d’ une</w:t>
                            </w:r>
                            <w:proofErr w:type="gramEnd"/>
                            <w:r w:rsidRPr="00995B20">
                              <w:rPr>
                                <w:rFonts w:ascii="Times New Roman" w:hAnsi="Times New Roman" w:cs="Times New Roman"/>
                                <w:color w:val="000000" w:themeColor="text1"/>
                                <w:sz w:val="28"/>
                                <w:szCs w:val="28"/>
                                <w:lang w:val="fr-FR"/>
                              </w:rPr>
                              <w:t xml:space="preserve"> banque de données, en commançant par l’ image utilisée, le nom du container</w:t>
                            </w:r>
                            <w:r w:rsidR="00581CCA" w:rsidRPr="00995B20">
                              <w:rPr>
                                <w:rFonts w:ascii="Times New Roman" w:hAnsi="Times New Roman" w:cs="Times New Roman"/>
                                <w:color w:val="000000" w:themeColor="text1"/>
                                <w:sz w:val="28"/>
                                <w:szCs w:val="28"/>
                                <w:lang w:val="fr-FR"/>
                              </w:rPr>
                              <w:t>, les environnements à savoir le nom, le mot de passe administrateur. Ensuite un volume monté vers le chemin d’accès par défaut, un réseau qui regorge</w:t>
                            </w:r>
                            <w:r w:rsidR="00995B20" w:rsidRPr="00995B20">
                              <w:rPr>
                                <w:rFonts w:ascii="Times New Roman" w:hAnsi="Times New Roman" w:cs="Times New Roman"/>
                                <w:color w:val="000000" w:themeColor="text1"/>
                                <w:sz w:val="28"/>
                                <w:szCs w:val="28"/>
                                <w:lang w:val="fr-FR"/>
                              </w:rPr>
                              <w:t xml:space="preserve"> une adresse ip fixe plus le nom du réseau qui lui est externe. Une limitation des ressources à savoir le cpus et la </w:t>
                            </w:r>
                            <w:proofErr w:type="spellStart"/>
                            <w:r w:rsidR="00995B20" w:rsidRPr="00995B20">
                              <w:rPr>
                                <w:rFonts w:ascii="Times New Roman" w:hAnsi="Times New Roman" w:cs="Times New Roman"/>
                                <w:color w:val="000000" w:themeColor="text1"/>
                                <w:sz w:val="28"/>
                                <w:szCs w:val="28"/>
                                <w:lang w:val="fr-FR"/>
                              </w:rPr>
                              <w:t>memoire</w:t>
                            </w:r>
                            <w:proofErr w:type="spellEnd"/>
                            <w:r w:rsidR="00995B20" w:rsidRPr="00995B20">
                              <w:rPr>
                                <w:rFonts w:ascii="Times New Roman" w:hAnsi="Times New Roman" w:cs="Times New Roman"/>
                                <w:color w:val="000000" w:themeColor="text1"/>
                                <w:sz w:val="28"/>
                                <w:szCs w:val="28"/>
                                <w:lang w:val="fr-FR"/>
                              </w:rPr>
                              <w:t xml:space="preserve"> pour terminer</w:t>
                            </w:r>
                            <w:r w:rsidR="00581CCA" w:rsidRPr="00995B20">
                              <w:rPr>
                                <w:rFonts w:ascii="Times New Roman" w:hAnsi="Times New Roman" w:cs="Times New Roman"/>
                                <w:color w:val="000000" w:themeColor="text1"/>
                                <w:sz w:val="28"/>
                                <w:szCs w:val="28"/>
                                <w:lang w:val="fr-FR"/>
                              </w:rPr>
                              <w:t xml:space="preserve"> </w:t>
                            </w:r>
                            <w:r w:rsidR="00995B20" w:rsidRPr="00995B20">
                              <w:rPr>
                                <w:rFonts w:ascii="Times New Roman" w:hAnsi="Times New Roman" w:cs="Times New Roman"/>
                                <w:color w:val="000000" w:themeColor="text1"/>
                                <w:sz w:val="28"/>
                                <w:szCs w:val="28"/>
                                <w:lang w:val="fr-FR"/>
                              </w:rPr>
                              <w:t xml:space="preserve">la </w:t>
                            </w:r>
                            <w:proofErr w:type="spellStart"/>
                            <w:r w:rsidR="00995B20" w:rsidRPr="00995B20">
                              <w:rPr>
                                <w:rFonts w:ascii="Times New Roman" w:hAnsi="Times New Roman" w:cs="Times New Roman"/>
                                <w:color w:val="000000" w:themeColor="text1"/>
                                <w:sz w:val="28"/>
                                <w:szCs w:val="28"/>
                                <w:lang w:val="fr-FR"/>
                              </w:rPr>
                              <w:t>declaration</w:t>
                            </w:r>
                            <w:proofErr w:type="spellEnd"/>
                            <w:r w:rsidR="00995B20" w:rsidRPr="00995B20">
                              <w:rPr>
                                <w:rFonts w:ascii="Times New Roman" w:hAnsi="Times New Roman" w:cs="Times New Roman"/>
                                <w:color w:val="000000" w:themeColor="text1"/>
                                <w:sz w:val="28"/>
                                <w:szCs w:val="28"/>
                                <w:lang w:val="fr-FR"/>
                              </w:rPr>
                              <w:t xml:space="preserve"> des deux volumes de la troisième et quatrième séances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B42BD8" id="_x0000_s1101" style="position:absolute;left:0;text-align:left;margin-left:-11.6pt;margin-top:-20pt;width:518.3pt;height:146.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" filled="f" stroked="f" strokeweight="1pt">
                <v:stroke joinstyle="miter"/>
                <v:textbox>
                  <w:txbxContent>
                    <w:p w14:paraId="4400FB72" w14:textId="77777777" w:rsidR="004F34F6" w:rsidRPr="00995B20" w:rsidRDefault="004F34F6" w:rsidP="004F34F6">
                      <w:pPr>
                        <w:jc w:val="center"/>
                        <w:rPr>
                          <w:rFonts w:ascii="Times New Roman" w:hAnsi="Times New Roman" w:cs="Times New Roman"/>
                          <w:color w:val="000000" w:themeColor="text1"/>
                          <w:sz w:val="28"/>
                          <w:szCs w:val="28"/>
                          <w:lang w:val="fr-FR"/>
                        </w:rPr>
                      </w:pPr>
                      <w:r w:rsidRPr="00995B20">
                        <w:rPr>
                          <w:rFonts w:ascii="Times New Roman" w:hAnsi="Times New Roman" w:cs="Times New Roman"/>
                          <w:color w:val="000000" w:themeColor="text1"/>
                          <w:sz w:val="28"/>
                          <w:szCs w:val="28"/>
                          <w:lang w:val="fr-FR"/>
                        </w:rPr>
                        <w:t xml:space="preserve">Dans cette quatrième séance nous allons déclarer un autre service qui à son tour va servir </w:t>
                      </w:r>
                      <w:proofErr w:type="gramStart"/>
                      <w:r w:rsidRPr="00995B20">
                        <w:rPr>
                          <w:rFonts w:ascii="Times New Roman" w:hAnsi="Times New Roman" w:cs="Times New Roman"/>
                          <w:color w:val="000000" w:themeColor="text1"/>
                          <w:sz w:val="28"/>
                          <w:szCs w:val="28"/>
                          <w:lang w:val="fr-FR"/>
                        </w:rPr>
                        <w:t>d’ une</w:t>
                      </w:r>
                      <w:proofErr w:type="gramEnd"/>
                      <w:r w:rsidRPr="00995B20">
                        <w:rPr>
                          <w:rFonts w:ascii="Times New Roman" w:hAnsi="Times New Roman" w:cs="Times New Roman"/>
                          <w:color w:val="000000" w:themeColor="text1"/>
                          <w:sz w:val="28"/>
                          <w:szCs w:val="28"/>
                          <w:lang w:val="fr-FR"/>
                        </w:rPr>
                        <w:t xml:space="preserve"> banque de données, en commançant par l’ image utilisée, le nom du container</w:t>
                      </w:r>
                      <w:r w:rsidR="00581CCA" w:rsidRPr="00995B20">
                        <w:rPr>
                          <w:rFonts w:ascii="Times New Roman" w:hAnsi="Times New Roman" w:cs="Times New Roman"/>
                          <w:color w:val="000000" w:themeColor="text1"/>
                          <w:sz w:val="28"/>
                          <w:szCs w:val="28"/>
                          <w:lang w:val="fr-FR"/>
                        </w:rPr>
                        <w:t>, les environnements à savoir le nom, le mot de passe administrateur. Ensuite un volume monté vers le chemin d’accès par défaut, un réseau qui regorge</w:t>
                      </w:r>
                      <w:r w:rsidR="00995B20" w:rsidRPr="00995B20">
                        <w:rPr>
                          <w:rFonts w:ascii="Times New Roman" w:hAnsi="Times New Roman" w:cs="Times New Roman"/>
                          <w:color w:val="000000" w:themeColor="text1"/>
                          <w:sz w:val="28"/>
                          <w:szCs w:val="28"/>
                          <w:lang w:val="fr-FR"/>
                        </w:rPr>
                        <w:t xml:space="preserve"> une adresse ip fixe plus le nom du réseau qui lui est externe. Une limitation des ressources à savoir le cpus et la </w:t>
                      </w:r>
                      <w:proofErr w:type="spellStart"/>
                      <w:r w:rsidR="00995B20" w:rsidRPr="00995B20">
                        <w:rPr>
                          <w:rFonts w:ascii="Times New Roman" w:hAnsi="Times New Roman" w:cs="Times New Roman"/>
                          <w:color w:val="000000" w:themeColor="text1"/>
                          <w:sz w:val="28"/>
                          <w:szCs w:val="28"/>
                          <w:lang w:val="fr-FR"/>
                        </w:rPr>
                        <w:t>memoire</w:t>
                      </w:r>
                      <w:proofErr w:type="spellEnd"/>
                      <w:r w:rsidR="00995B20" w:rsidRPr="00995B20">
                        <w:rPr>
                          <w:rFonts w:ascii="Times New Roman" w:hAnsi="Times New Roman" w:cs="Times New Roman"/>
                          <w:color w:val="000000" w:themeColor="text1"/>
                          <w:sz w:val="28"/>
                          <w:szCs w:val="28"/>
                          <w:lang w:val="fr-FR"/>
                        </w:rPr>
                        <w:t xml:space="preserve"> pour terminer</w:t>
                      </w:r>
                      <w:r w:rsidR="00581CCA" w:rsidRPr="00995B20">
                        <w:rPr>
                          <w:rFonts w:ascii="Times New Roman" w:hAnsi="Times New Roman" w:cs="Times New Roman"/>
                          <w:color w:val="000000" w:themeColor="text1"/>
                          <w:sz w:val="28"/>
                          <w:szCs w:val="28"/>
                          <w:lang w:val="fr-FR"/>
                        </w:rPr>
                        <w:t xml:space="preserve"> </w:t>
                      </w:r>
                      <w:r w:rsidR="00995B20" w:rsidRPr="00995B20">
                        <w:rPr>
                          <w:rFonts w:ascii="Times New Roman" w:hAnsi="Times New Roman" w:cs="Times New Roman"/>
                          <w:color w:val="000000" w:themeColor="text1"/>
                          <w:sz w:val="28"/>
                          <w:szCs w:val="28"/>
                          <w:lang w:val="fr-FR"/>
                        </w:rPr>
                        <w:t xml:space="preserve">la </w:t>
                      </w:r>
                      <w:proofErr w:type="spellStart"/>
                      <w:r w:rsidR="00995B20" w:rsidRPr="00995B20">
                        <w:rPr>
                          <w:rFonts w:ascii="Times New Roman" w:hAnsi="Times New Roman" w:cs="Times New Roman"/>
                          <w:color w:val="000000" w:themeColor="text1"/>
                          <w:sz w:val="28"/>
                          <w:szCs w:val="28"/>
                          <w:lang w:val="fr-FR"/>
                        </w:rPr>
                        <w:t>declaration</w:t>
                      </w:r>
                      <w:proofErr w:type="spellEnd"/>
                      <w:r w:rsidR="00995B20" w:rsidRPr="00995B20">
                        <w:rPr>
                          <w:rFonts w:ascii="Times New Roman" w:hAnsi="Times New Roman" w:cs="Times New Roman"/>
                          <w:color w:val="000000" w:themeColor="text1"/>
                          <w:sz w:val="28"/>
                          <w:szCs w:val="28"/>
                          <w:lang w:val="fr-FR"/>
                        </w:rPr>
                        <w:t xml:space="preserve"> des deux volumes de la troisième et quatrième séances</w:t>
                      </w:r>
                    </w:p>
                  </w:txbxContent>
                </v:textbox>
              </v:roundrect>
            </w:pict>
          </mc:Fallback>
        </mc:AlternateContent>
      </w:r>
      <w:r w:rsidR="00995B20"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62688" behindDoc="0" locked="0" layoutInCell="1" allowOverlap="1" wp14:anchorId="7602C433" wp14:editId="6C775CCB">
                <wp:simplePos x="0" y="0"/>
                <wp:positionH relativeFrom="column">
                  <wp:posOffset>-13970</wp:posOffset>
                </wp:positionH>
                <wp:positionV relativeFrom="paragraph">
                  <wp:posOffset>1355725</wp:posOffset>
                </wp:positionV>
                <wp:extent cx="6092825" cy="3971925"/>
                <wp:effectExtent l="0" t="0" r="0" b="0"/>
                <wp:wrapNone/>
                <wp:docPr id="978711266" name="Rectangle : coins arrondis 8"/>
                <wp:cNvGraphicFramePr/>
                <a:graphic xmlns:a="http://schemas.openxmlformats.org/drawingml/2006/main">
                  <a:graphicData uri="http://schemas.microsoft.com/office/word/2010/wordprocessingShape">
                    <wps:wsp>
                      <wps:cNvSpPr/>
                      <wps:spPr>
                        <a:xfrm>
                          <a:off x="0" y="0"/>
                          <a:ext cx="6092825" cy="39719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0EC619" w14:textId="77777777" w:rsidR="004F34F6" w:rsidRDefault="004F34F6" w:rsidP="004F34F6">
                            <w:pPr>
                              <w:pStyle w:val="NormalWeb"/>
                              <w:jc w:val="center"/>
                            </w:pPr>
                            <w:r>
                              <w:rPr>
                                <w:noProof/>
                                <w:lang w:val="fr-FR" w:eastAsia="fr-FR"/>
                              </w:rPr>
                              <w:drawing>
                                <wp:inline distT="0" distB="0" distL="0" distR="0" wp14:anchorId="5CCFC8E6" wp14:editId="13EA6A65">
                                  <wp:extent cx="4572000" cy="3381375"/>
                                  <wp:effectExtent l="0" t="0" r="0" b="9525"/>
                                  <wp:docPr id="188580779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6">
                                            <a:extLst>
                                              <a:ext uri="{28A0092B-C50C-407E-A947-70E740481C1C}">
                                                <a14:useLocalDpi xmlns:a14="http://schemas.microsoft.com/office/drawing/2010/main" val="0"/>
                                              </a:ext>
                                            </a:extLst>
                                          </a:blip>
                                          <a:srcRect l="5183" t="8244" r="57051" b="8080"/>
                                          <a:stretch/>
                                        </pic:blipFill>
                                        <pic:spPr bwMode="auto">
                                          <a:xfrm>
                                            <a:off x="0" y="0"/>
                                            <a:ext cx="4572000" cy="3381375"/>
                                          </a:xfrm>
                                          <a:prstGeom prst="rect">
                                            <a:avLst/>
                                          </a:prstGeom>
                                          <a:noFill/>
                                          <a:ln>
                                            <a:noFill/>
                                          </a:ln>
                                          <a:extLst>
                                            <a:ext uri="{53640926-AAD7-44D8-BBD7-CCE9431645EC}">
                                              <a14:shadowObscured xmlns:a14="http://schemas.microsoft.com/office/drawing/2010/main"/>
                                            </a:ext>
                                          </a:extLst>
                                        </pic:spPr>
                                      </pic:pic>
                                    </a:graphicData>
                                  </a:graphic>
                                </wp:inline>
                              </w:drawing>
                            </w:r>
                          </w:p>
                          <w:p w14:paraId="79D2851F" w14:textId="77777777" w:rsidR="004F34F6" w:rsidRDefault="004F34F6" w:rsidP="004F34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02C433" id="_x0000_s1102" style="position:absolute;left:0;text-align:left;margin-left:-1.1pt;margin-top:106.75pt;width:479.75pt;height:312.7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" filled="f" stroked="f" strokeweight="1pt">
                <v:stroke joinstyle="miter"/>
                <v:textbox>
                  <w:txbxContent>
                    <w:p w14:paraId="480EC619" w14:textId="77777777" w:rsidR="004F34F6" w:rsidRDefault="004F34F6" w:rsidP="004F34F6">
                      <w:pPr>
                        <w:pStyle w:val="NormalWeb"/>
                        <w:jc w:val="center"/>
                      </w:pPr>
                      <w:r>
                        <w:rPr>
                          <w:noProof/>
                          <w:lang w:val="fr-FR" w:eastAsia="fr-FR"/>
                        </w:rPr>
                        <w:drawing>
                          <wp:inline distT="0" distB="0" distL="0" distR="0" wp14:anchorId="5CCFC8E6" wp14:editId="13EA6A65">
                            <wp:extent cx="4572000" cy="3381375"/>
                            <wp:effectExtent l="0" t="0" r="0" b="9525"/>
                            <wp:docPr id="188580779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6">
                                      <a:extLst>
                                        <a:ext uri="{28A0092B-C50C-407E-A947-70E740481C1C}">
                                          <a14:useLocalDpi xmlns:a14="http://schemas.microsoft.com/office/drawing/2010/main" val="0"/>
                                        </a:ext>
                                      </a:extLst>
                                    </a:blip>
                                    <a:srcRect l="5183" t="8244" r="57051" b="8080"/>
                                    <a:stretch/>
                                  </pic:blipFill>
                                  <pic:spPr bwMode="auto">
                                    <a:xfrm>
                                      <a:off x="0" y="0"/>
                                      <a:ext cx="4572000" cy="3381375"/>
                                    </a:xfrm>
                                    <a:prstGeom prst="rect">
                                      <a:avLst/>
                                    </a:prstGeom>
                                    <a:noFill/>
                                    <a:ln>
                                      <a:noFill/>
                                    </a:ln>
                                    <a:extLst>
                                      <a:ext uri="{53640926-AAD7-44D8-BBD7-CCE9431645EC}">
                                        <a14:shadowObscured xmlns:a14="http://schemas.microsoft.com/office/drawing/2010/main"/>
                                      </a:ext>
                                    </a:extLst>
                                  </pic:spPr>
                                </pic:pic>
                              </a:graphicData>
                            </a:graphic>
                          </wp:inline>
                        </w:drawing>
                      </w:r>
                    </w:p>
                    <w:p w14:paraId="79D2851F" w14:textId="77777777" w:rsidR="004F34F6" w:rsidRDefault="004F34F6" w:rsidP="004F34F6">
                      <w:pPr>
                        <w:jc w:val="center"/>
                      </w:pPr>
                    </w:p>
                  </w:txbxContent>
                </v:textbox>
              </v:roundrect>
            </w:pict>
          </mc:Fallback>
        </mc:AlternateContent>
      </w:r>
      <w:r w:rsidR="00F5744A" w:rsidRPr="00C61721">
        <w:rPr>
          <w:rFonts w:ascii="Times New Roman" w:hAnsi="Times New Roman" w:cs="Times New Roman"/>
          <w:b/>
          <w:bCs/>
          <w:color w:val="000000" w:themeColor="text1"/>
          <w:sz w:val="32"/>
          <w:szCs w:val="32"/>
          <w:lang w:val="fr-FR"/>
        </w:rPr>
        <w:t xml:space="preserve">                                                                                                                                </w:t>
      </w:r>
    </w:p>
    <w:p w14:paraId="515515CF" w14:textId="77777777" w:rsidR="00D12EE5" w:rsidRPr="00C61721" w:rsidRDefault="00D12EE5" w:rsidP="00C61721">
      <w:pPr>
        <w:jc w:val="both"/>
        <w:rPr>
          <w:rFonts w:ascii="Times New Roman" w:hAnsi="Times New Roman" w:cs="Times New Roman"/>
          <w:b/>
          <w:bCs/>
          <w:color w:val="000000" w:themeColor="text1"/>
          <w:sz w:val="32"/>
          <w:szCs w:val="32"/>
          <w:lang w:val="fr-FR"/>
        </w:rPr>
      </w:pPr>
    </w:p>
    <w:p w14:paraId="48329205" w14:textId="77777777" w:rsidR="00D12EE5" w:rsidRPr="00C61721" w:rsidRDefault="00D12EE5" w:rsidP="00C61721">
      <w:pPr>
        <w:jc w:val="both"/>
        <w:rPr>
          <w:rFonts w:ascii="Times New Roman" w:hAnsi="Times New Roman" w:cs="Times New Roman"/>
          <w:b/>
          <w:bCs/>
          <w:color w:val="000000" w:themeColor="text1"/>
          <w:sz w:val="32"/>
          <w:szCs w:val="32"/>
          <w:lang w:val="fr-FR"/>
        </w:rPr>
      </w:pPr>
    </w:p>
    <w:p w14:paraId="5718B244" w14:textId="77777777" w:rsidR="00D12EE5" w:rsidRPr="00C61721" w:rsidRDefault="00D12EE5" w:rsidP="00C61721">
      <w:pPr>
        <w:jc w:val="both"/>
        <w:rPr>
          <w:rFonts w:ascii="Times New Roman" w:hAnsi="Times New Roman" w:cs="Times New Roman"/>
          <w:b/>
          <w:bCs/>
          <w:color w:val="000000" w:themeColor="text1"/>
          <w:sz w:val="32"/>
          <w:szCs w:val="32"/>
          <w:lang w:val="fr-FR"/>
        </w:rPr>
      </w:pPr>
    </w:p>
    <w:p w14:paraId="697BBC7B" w14:textId="77777777" w:rsidR="00D12EE5" w:rsidRPr="00C61721" w:rsidRDefault="00D12EE5" w:rsidP="00C61721">
      <w:pPr>
        <w:jc w:val="both"/>
        <w:rPr>
          <w:rFonts w:ascii="Times New Roman" w:hAnsi="Times New Roman" w:cs="Times New Roman"/>
          <w:b/>
          <w:bCs/>
          <w:color w:val="000000" w:themeColor="text1"/>
          <w:sz w:val="32"/>
          <w:szCs w:val="32"/>
          <w:lang w:val="fr-FR"/>
        </w:rPr>
      </w:pPr>
    </w:p>
    <w:p w14:paraId="4AFABC76" w14:textId="77777777" w:rsidR="00D12EE5" w:rsidRPr="00C61721" w:rsidRDefault="00D12EE5" w:rsidP="00C61721">
      <w:pPr>
        <w:jc w:val="both"/>
        <w:rPr>
          <w:rFonts w:ascii="Times New Roman" w:hAnsi="Times New Roman" w:cs="Times New Roman"/>
          <w:b/>
          <w:bCs/>
          <w:color w:val="000000" w:themeColor="text1"/>
          <w:sz w:val="32"/>
          <w:szCs w:val="32"/>
          <w:lang w:val="fr-FR"/>
        </w:rPr>
      </w:pPr>
    </w:p>
    <w:p w14:paraId="101CC56D" w14:textId="77777777" w:rsidR="00D12EE5" w:rsidRPr="00C61721" w:rsidRDefault="00D12EE5" w:rsidP="00C61721">
      <w:pPr>
        <w:jc w:val="both"/>
        <w:rPr>
          <w:rFonts w:ascii="Times New Roman" w:hAnsi="Times New Roman" w:cs="Times New Roman"/>
          <w:b/>
          <w:bCs/>
          <w:color w:val="000000" w:themeColor="text1"/>
          <w:sz w:val="32"/>
          <w:szCs w:val="32"/>
          <w:lang w:val="fr-FR"/>
        </w:rPr>
      </w:pPr>
    </w:p>
    <w:p w14:paraId="3ACE8FCF" w14:textId="77777777" w:rsidR="00D12EE5" w:rsidRPr="00C61721" w:rsidRDefault="00D12EE5" w:rsidP="00C61721">
      <w:pPr>
        <w:jc w:val="both"/>
        <w:rPr>
          <w:rFonts w:ascii="Times New Roman" w:hAnsi="Times New Roman" w:cs="Times New Roman"/>
          <w:b/>
          <w:bCs/>
          <w:color w:val="000000" w:themeColor="text1"/>
          <w:sz w:val="32"/>
          <w:szCs w:val="32"/>
          <w:lang w:val="fr-FR"/>
        </w:rPr>
      </w:pPr>
    </w:p>
    <w:p w14:paraId="216FCE4B" w14:textId="77777777" w:rsidR="00D12EE5" w:rsidRPr="00C61721" w:rsidRDefault="00D12EE5" w:rsidP="00C61721">
      <w:pPr>
        <w:jc w:val="both"/>
        <w:rPr>
          <w:rFonts w:ascii="Times New Roman" w:hAnsi="Times New Roman" w:cs="Times New Roman"/>
          <w:b/>
          <w:bCs/>
          <w:color w:val="000000" w:themeColor="text1"/>
          <w:sz w:val="32"/>
          <w:szCs w:val="32"/>
          <w:lang w:val="fr-FR"/>
        </w:rPr>
      </w:pPr>
    </w:p>
    <w:p w14:paraId="5949E1C5" w14:textId="77777777" w:rsidR="00D12EE5" w:rsidRPr="00C61721" w:rsidRDefault="00D12EE5" w:rsidP="00C61721">
      <w:pPr>
        <w:jc w:val="both"/>
        <w:rPr>
          <w:rFonts w:ascii="Times New Roman" w:hAnsi="Times New Roman" w:cs="Times New Roman"/>
          <w:b/>
          <w:bCs/>
          <w:color w:val="000000" w:themeColor="text1"/>
          <w:sz w:val="32"/>
          <w:szCs w:val="32"/>
          <w:lang w:val="fr-FR"/>
        </w:rPr>
      </w:pPr>
    </w:p>
    <w:p w14:paraId="02672A32" w14:textId="77777777" w:rsidR="00D12EE5" w:rsidRPr="00C61721" w:rsidRDefault="00D12EE5" w:rsidP="00C61721">
      <w:pPr>
        <w:jc w:val="both"/>
        <w:rPr>
          <w:rFonts w:ascii="Times New Roman" w:hAnsi="Times New Roman" w:cs="Times New Roman"/>
          <w:b/>
          <w:bCs/>
          <w:color w:val="000000" w:themeColor="text1"/>
          <w:sz w:val="32"/>
          <w:szCs w:val="32"/>
          <w:lang w:val="fr-FR"/>
        </w:rPr>
      </w:pPr>
    </w:p>
    <w:p w14:paraId="4ACA7BA8" w14:textId="77777777" w:rsidR="00D12EE5" w:rsidRPr="00C61721" w:rsidRDefault="00D12EE5" w:rsidP="00C61721">
      <w:pPr>
        <w:jc w:val="both"/>
        <w:rPr>
          <w:rFonts w:ascii="Times New Roman" w:hAnsi="Times New Roman" w:cs="Times New Roman"/>
          <w:b/>
          <w:bCs/>
          <w:color w:val="000000" w:themeColor="text1"/>
          <w:sz w:val="32"/>
          <w:szCs w:val="32"/>
          <w:lang w:val="fr-FR"/>
        </w:rPr>
      </w:pPr>
    </w:p>
    <w:p w14:paraId="54F6BE6A" w14:textId="77777777" w:rsidR="00D12EE5" w:rsidRPr="00C61721" w:rsidRDefault="00D12EE5" w:rsidP="00C61721">
      <w:pPr>
        <w:jc w:val="both"/>
        <w:rPr>
          <w:rFonts w:ascii="Times New Roman" w:hAnsi="Times New Roman" w:cs="Times New Roman"/>
          <w:b/>
          <w:bCs/>
          <w:color w:val="000000" w:themeColor="text1"/>
          <w:sz w:val="32"/>
          <w:szCs w:val="32"/>
          <w:lang w:val="fr-FR"/>
        </w:rPr>
      </w:pPr>
    </w:p>
    <w:p w14:paraId="18F3C5F2" w14:textId="77777777" w:rsidR="00D12EE5" w:rsidRPr="00C61721" w:rsidRDefault="00D12EE5" w:rsidP="00C61721">
      <w:pPr>
        <w:jc w:val="both"/>
        <w:rPr>
          <w:rFonts w:ascii="Times New Roman" w:hAnsi="Times New Roman" w:cs="Times New Roman"/>
          <w:b/>
          <w:bCs/>
          <w:color w:val="000000" w:themeColor="text1"/>
          <w:sz w:val="32"/>
          <w:szCs w:val="32"/>
          <w:lang w:val="fr-FR"/>
        </w:rPr>
      </w:pPr>
    </w:p>
    <w:p w14:paraId="5AFD9BCB" w14:textId="77777777" w:rsidR="00D12EE5" w:rsidRPr="00C61721" w:rsidRDefault="00D12EE5" w:rsidP="00C61721">
      <w:pPr>
        <w:jc w:val="both"/>
        <w:rPr>
          <w:rFonts w:ascii="Times New Roman" w:hAnsi="Times New Roman" w:cs="Times New Roman"/>
          <w:b/>
          <w:bCs/>
          <w:color w:val="000000" w:themeColor="text1"/>
          <w:sz w:val="32"/>
          <w:szCs w:val="32"/>
          <w:lang w:val="fr-FR"/>
        </w:rPr>
      </w:pPr>
    </w:p>
    <w:p w14:paraId="4E4EB481" w14:textId="77777777" w:rsidR="00D12EE5" w:rsidRPr="00C61721" w:rsidRDefault="00D12EE5" w:rsidP="00C61721">
      <w:pPr>
        <w:jc w:val="both"/>
        <w:rPr>
          <w:rFonts w:ascii="Times New Roman" w:hAnsi="Times New Roman" w:cs="Times New Roman"/>
          <w:b/>
          <w:bCs/>
          <w:color w:val="000000" w:themeColor="text1"/>
          <w:sz w:val="32"/>
          <w:szCs w:val="32"/>
          <w:lang w:val="fr-FR"/>
        </w:rPr>
      </w:pPr>
    </w:p>
    <w:p w14:paraId="3C6F9912" w14:textId="77777777" w:rsidR="00D12EE5" w:rsidRPr="00C61721" w:rsidRDefault="00D12EE5"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64736" behindDoc="0" locked="0" layoutInCell="1" allowOverlap="1" wp14:anchorId="632DC459" wp14:editId="6DBECB51">
                <wp:simplePos x="0" y="0"/>
                <wp:positionH relativeFrom="column">
                  <wp:posOffset>-547370</wp:posOffset>
                </wp:positionH>
                <wp:positionV relativeFrom="paragraph">
                  <wp:posOffset>257810</wp:posOffset>
                </wp:positionV>
                <wp:extent cx="6886575" cy="2838450"/>
                <wp:effectExtent l="0" t="0" r="0" b="0"/>
                <wp:wrapNone/>
                <wp:docPr id="841554249" name="Rectangle : coins arrondis 11"/>
                <wp:cNvGraphicFramePr/>
                <a:graphic xmlns:a="http://schemas.openxmlformats.org/drawingml/2006/main">
                  <a:graphicData uri="http://schemas.microsoft.com/office/word/2010/wordprocessingShape">
                    <wps:wsp>
                      <wps:cNvSpPr/>
                      <wps:spPr>
                        <a:xfrm>
                          <a:off x="0" y="0"/>
                          <a:ext cx="6886575" cy="28384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936CAF2" w14:textId="77777777" w:rsidR="009614C1" w:rsidRDefault="009614C1" w:rsidP="009614C1">
                            <w:pPr>
                              <w:pStyle w:val="NormalWeb"/>
                              <w:jc w:val="center"/>
                            </w:pPr>
                            <w:r>
                              <w:rPr>
                                <w:noProof/>
                                <w:lang w:val="fr-FR" w:eastAsia="fr-FR"/>
                              </w:rPr>
                              <w:drawing>
                                <wp:inline distT="0" distB="0" distL="0" distR="0" wp14:anchorId="2A5B1378" wp14:editId="12F7D195">
                                  <wp:extent cx="5591175" cy="2647862"/>
                                  <wp:effectExtent l="0" t="0" r="0" b="635"/>
                                  <wp:docPr id="54951364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7">
                                            <a:extLst>
                                              <a:ext uri="{28A0092B-C50C-407E-A947-70E740481C1C}">
                                                <a14:useLocalDpi xmlns:a14="http://schemas.microsoft.com/office/drawing/2010/main" val="0"/>
                                              </a:ext>
                                            </a:extLst>
                                          </a:blip>
                                          <a:srcRect l="4949" t="8527" r="24865" b="8527"/>
                                          <a:stretch/>
                                        </pic:blipFill>
                                        <pic:spPr bwMode="auto">
                                          <a:xfrm>
                                            <a:off x="0" y="0"/>
                                            <a:ext cx="5604105" cy="2653985"/>
                                          </a:xfrm>
                                          <a:prstGeom prst="rect">
                                            <a:avLst/>
                                          </a:prstGeom>
                                          <a:noFill/>
                                          <a:ln>
                                            <a:noFill/>
                                          </a:ln>
                                          <a:extLst>
                                            <a:ext uri="{53640926-AAD7-44D8-BBD7-CCE9431645EC}">
                                              <a14:shadowObscured xmlns:a14="http://schemas.microsoft.com/office/drawing/2010/main"/>
                                            </a:ext>
                                          </a:extLst>
                                        </pic:spPr>
                                      </pic:pic>
                                    </a:graphicData>
                                  </a:graphic>
                                </wp:inline>
                              </w:drawing>
                            </w:r>
                          </w:p>
                          <w:p w14:paraId="26147916" w14:textId="77777777" w:rsidR="009614C1" w:rsidRDefault="009614C1" w:rsidP="009614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2DC459" id="Rectangle : coins arrondis 11" o:spid="_x0000_s1103" style="position:absolute;left:0;text-align:left;margin-left:-43.1pt;margin-top:20.3pt;width:542.25pt;height:22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" filled="f" stroked="f" strokeweight="1pt">
                <v:stroke joinstyle="miter"/>
                <v:textbox>
                  <w:txbxContent>
                    <w:p w14:paraId="5936CAF2" w14:textId="77777777" w:rsidR="009614C1" w:rsidRDefault="009614C1" w:rsidP="009614C1">
                      <w:pPr>
                        <w:pStyle w:val="NormalWeb"/>
                        <w:jc w:val="center"/>
                      </w:pPr>
                      <w:r>
                        <w:rPr>
                          <w:noProof/>
                          <w:lang w:val="fr-FR" w:eastAsia="fr-FR"/>
                        </w:rPr>
                        <w:drawing>
                          <wp:inline distT="0" distB="0" distL="0" distR="0" wp14:anchorId="2A5B1378" wp14:editId="12F7D195">
                            <wp:extent cx="5591175" cy="2647862"/>
                            <wp:effectExtent l="0" t="0" r="0" b="635"/>
                            <wp:docPr id="54951364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7">
                                      <a:extLst>
                                        <a:ext uri="{28A0092B-C50C-407E-A947-70E740481C1C}">
                                          <a14:useLocalDpi xmlns:a14="http://schemas.microsoft.com/office/drawing/2010/main" val="0"/>
                                        </a:ext>
                                      </a:extLst>
                                    </a:blip>
                                    <a:srcRect l="4949" t="8527" r="24865" b="8527"/>
                                    <a:stretch/>
                                  </pic:blipFill>
                                  <pic:spPr bwMode="auto">
                                    <a:xfrm>
                                      <a:off x="0" y="0"/>
                                      <a:ext cx="5604105" cy="2653985"/>
                                    </a:xfrm>
                                    <a:prstGeom prst="rect">
                                      <a:avLst/>
                                    </a:prstGeom>
                                    <a:noFill/>
                                    <a:ln>
                                      <a:noFill/>
                                    </a:ln>
                                    <a:extLst>
                                      <a:ext uri="{53640926-AAD7-44D8-BBD7-CCE9431645EC}">
                                        <a14:shadowObscured xmlns:a14="http://schemas.microsoft.com/office/drawing/2010/main"/>
                                      </a:ext>
                                    </a:extLst>
                                  </pic:spPr>
                                </pic:pic>
                              </a:graphicData>
                            </a:graphic>
                          </wp:inline>
                        </w:drawing>
                      </w:r>
                    </w:p>
                    <w:p w14:paraId="26147916" w14:textId="77777777" w:rsidR="009614C1" w:rsidRDefault="009614C1" w:rsidP="009614C1">
                      <w:pPr>
                        <w:jc w:val="center"/>
                      </w:pPr>
                    </w:p>
                  </w:txbxContent>
                </v:textbox>
              </v:roundrect>
            </w:pict>
          </mc:Fallback>
        </mc:AlternateContent>
      </w:r>
    </w:p>
    <w:p w14:paraId="20502A12" w14:textId="77777777" w:rsidR="00D12EE5" w:rsidRPr="00C61721" w:rsidRDefault="00D12EE5" w:rsidP="00C61721">
      <w:pPr>
        <w:jc w:val="both"/>
        <w:rPr>
          <w:rFonts w:ascii="Times New Roman" w:hAnsi="Times New Roman" w:cs="Times New Roman"/>
          <w:b/>
          <w:bCs/>
          <w:color w:val="000000" w:themeColor="text1"/>
          <w:sz w:val="32"/>
          <w:szCs w:val="32"/>
          <w:lang w:val="fr-FR"/>
        </w:rPr>
      </w:pPr>
    </w:p>
    <w:p w14:paraId="3E6AC8E9" w14:textId="77777777" w:rsidR="00D12EE5" w:rsidRPr="00C61721" w:rsidRDefault="00D12EE5" w:rsidP="00C61721">
      <w:pPr>
        <w:jc w:val="both"/>
        <w:rPr>
          <w:rFonts w:ascii="Times New Roman" w:hAnsi="Times New Roman" w:cs="Times New Roman"/>
          <w:b/>
          <w:bCs/>
          <w:color w:val="000000" w:themeColor="text1"/>
          <w:sz w:val="32"/>
          <w:szCs w:val="32"/>
          <w:lang w:val="fr-FR"/>
        </w:rPr>
      </w:pPr>
    </w:p>
    <w:p w14:paraId="21AA5A5A" w14:textId="77777777" w:rsidR="00D12EE5" w:rsidRPr="00C61721" w:rsidRDefault="00D12EE5" w:rsidP="00C61721">
      <w:pPr>
        <w:jc w:val="both"/>
        <w:rPr>
          <w:rFonts w:ascii="Times New Roman" w:hAnsi="Times New Roman" w:cs="Times New Roman"/>
          <w:b/>
          <w:bCs/>
          <w:color w:val="000000" w:themeColor="text1"/>
          <w:sz w:val="32"/>
          <w:szCs w:val="32"/>
          <w:lang w:val="fr-FR"/>
        </w:rPr>
      </w:pPr>
    </w:p>
    <w:p w14:paraId="1F590205" w14:textId="77777777" w:rsidR="00D12EE5" w:rsidRPr="00C61721" w:rsidRDefault="00D12EE5" w:rsidP="00C61721">
      <w:pPr>
        <w:jc w:val="both"/>
        <w:rPr>
          <w:rFonts w:ascii="Times New Roman" w:hAnsi="Times New Roman" w:cs="Times New Roman"/>
          <w:b/>
          <w:bCs/>
          <w:color w:val="000000" w:themeColor="text1"/>
          <w:sz w:val="32"/>
          <w:szCs w:val="32"/>
          <w:lang w:val="fr-FR"/>
        </w:rPr>
      </w:pPr>
    </w:p>
    <w:p w14:paraId="34AF2CB2" w14:textId="77777777" w:rsidR="00D12EE5" w:rsidRPr="00C61721" w:rsidRDefault="00D12EE5" w:rsidP="00C61721">
      <w:pPr>
        <w:jc w:val="both"/>
        <w:rPr>
          <w:rFonts w:ascii="Times New Roman" w:hAnsi="Times New Roman" w:cs="Times New Roman"/>
          <w:b/>
          <w:bCs/>
          <w:color w:val="000000" w:themeColor="text1"/>
          <w:sz w:val="32"/>
          <w:szCs w:val="32"/>
          <w:lang w:val="fr-FR"/>
        </w:rPr>
      </w:pPr>
    </w:p>
    <w:p w14:paraId="3F5268F4" w14:textId="77777777" w:rsidR="00D12EE5" w:rsidRPr="00C61721" w:rsidRDefault="00D12EE5" w:rsidP="00C61721">
      <w:pPr>
        <w:jc w:val="both"/>
        <w:rPr>
          <w:rFonts w:ascii="Times New Roman" w:hAnsi="Times New Roman" w:cs="Times New Roman"/>
          <w:b/>
          <w:bCs/>
          <w:color w:val="000000" w:themeColor="text1"/>
          <w:sz w:val="32"/>
          <w:szCs w:val="32"/>
          <w:lang w:val="fr-FR"/>
        </w:rPr>
      </w:pPr>
    </w:p>
    <w:p w14:paraId="57912CA2" w14:textId="77777777" w:rsidR="00BA09E6" w:rsidRPr="00C61721" w:rsidRDefault="00390F50"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w:lastRenderedPageBreak/>
        <mc:AlternateContent>
          <mc:Choice Requires="wps">
            <w:drawing>
              <wp:anchor distT="0" distB="0" distL="114300" distR="114300" simplePos="0" relativeHeight="251769856" behindDoc="0" locked="0" layoutInCell="1" allowOverlap="1" wp14:anchorId="6DD272DB" wp14:editId="2B8AE168">
                <wp:simplePos x="0" y="0"/>
                <wp:positionH relativeFrom="column">
                  <wp:posOffset>-566420</wp:posOffset>
                </wp:positionH>
                <wp:positionV relativeFrom="paragraph">
                  <wp:posOffset>4251325</wp:posOffset>
                </wp:positionV>
                <wp:extent cx="6980603" cy="657225"/>
                <wp:effectExtent l="0" t="0" r="0" b="0"/>
                <wp:wrapNone/>
                <wp:docPr id="1713211005" name="Rectangle : coins arrondis 14"/>
                <wp:cNvGraphicFramePr/>
                <a:graphic xmlns:a="http://schemas.openxmlformats.org/drawingml/2006/main">
                  <a:graphicData uri="http://schemas.microsoft.com/office/word/2010/wordprocessingShape">
                    <wps:wsp>
                      <wps:cNvSpPr/>
                      <wps:spPr>
                        <a:xfrm>
                          <a:off x="0" y="0"/>
                          <a:ext cx="6980603" cy="6572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C28824" w14:textId="77777777" w:rsidR="00390F50" w:rsidRPr="00C61721" w:rsidRDefault="00390F50" w:rsidP="00390F50">
                            <w:pPr>
                              <w:jc w:val="center"/>
                              <w:rPr>
                                <w:color w:val="000000" w:themeColor="text1"/>
                                <w:sz w:val="32"/>
                                <w:szCs w:val="32"/>
                                <w:lang w:val="fr-FR"/>
                              </w:rPr>
                            </w:pPr>
                            <w:r w:rsidRPr="00C61721">
                              <w:rPr>
                                <w:color w:val="000000" w:themeColor="text1"/>
                                <w:sz w:val="32"/>
                                <w:szCs w:val="32"/>
                                <w:lang w:val="fr-FR"/>
                              </w:rPr>
                              <w:t>La partie configuration qui porte l’identifiant de la machine plus le port exposé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DD272DB" id="_x0000_s1104" style="position:absolute;left:0;text-align:left;margin-left:-44.6pt;margin-top:334.75pt;width:549.65pt;height:51.7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" filled="f" stroked="f" strokeweight="1pt">
                <v:stroke joinstyle="miter"/>
                <v:textbox>
                  <w:txbxContent>
                    <w:p w14:paraId="1DC28824" w14:textId="77777777" w:rsidR="00390F50" w:rsidRPr="00C61721" w:rsidRDefault="00390F50" w:rsidP="00390F50">
                      <w:pPr>
                        <w:jc w:val="center"/>
                        <w:rPr>
                          <w:color w:val="000000" w:themeColor="text1"/>
                          <w:sz w:val="32"/>
                          <w:szCs w:val="32"/>
                          <w:lang w:val="fr-FR"/>
                        </w:rPr>
                      </w:pPr>
                      <w:r w:rsidRPr="00C61721">
                        <w:rPr>
                          <w:color w:val="000000" w:themeColor="text1"/>
                          <w:sz w:val="32"/>
                          <w:szCs w:val="32"/>
                          <w:lang w:val="fr-FR"/>
                        </w:rPr>
                        <w:t>La partie configuration qui porte l’identifiant de la machine plus le port exposé</w:t>
                      </w:r>
                    </w:p>
                  </w:txbxContent>
                </v:textbox>
              </v:roundrect>
            </w:pict>
          </mc:Fallback>
        </mc:AlternateContent>
      </w: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70880" behindDoc="0" locked="0" layoutInCell="1" allowOverlap="1" wp14:anchorId="3D8D244F" wp14:editId="6EA9D66F">
                <wp:simplePos x="0" y="0"/>
                <wp:positionH relativeFrom="column">
                  <wp:posOffset>109855</wp:posOffset>
                </wp:positionH>
                <wp:positionV relativeFrom="paragraph">
                  <wp:posOffset>5184775</wp:posOffset>
                </wp:positionV>
                <wp:extent cx="5829300" cy="3048000"/>
                <wp:effectExtent l="0" t="0" r="0" b="0"/>
                <wp:wrapNone/>
                <wp:docPr id="847648084" name="Rectangle : coins arrondis 15"/>
                <wp:cNvGraphicFramePr/>
                <a:graphic xmlns:a="http://schemas.openxmlformats.org/drawingml/2006/main">
                  <a:graphicData uri="http://schemas.microsoft.com/office/word/2010/wordprocessingShape">
                    <wps:wsp>
                      <wps:cNvSpPr/>
                      <wps:spPr>
                        <a:xfrm>
                          <a:off x="0" y="0"/>
                          <a:ext cx="5829300" cy="30480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2C626D" w14:textId="77777777" w:rsidR="00390F50" w:rsidRDefault="00390F50" w:rsidP="00390F50">
                            <w:pPr>
                              <w:pStyle w:val="NormalWeb"/>
                              <w:jc w:val="center"/>
                            </w:pPr>
                            <w:r>
                              <w:rPr>
                                <w:noProof/>
                                <w:lang w:val="fr-FR" w:eastAsia="fr-FR"/>
                              </w:rPr>
                              <w:drawing>
                                <wp:inline distT="0" distB="0" distL="0" distR="0" wp14:anchorId="0306BC5D" wp14:editId="67FD30DD">
                                  <wp:extent cx="4629150" cy="2743200"/>
                                  <wp:effectExtent l="0" t="0" r="0" b="0"/>
                                  <wp:docPr id="139360801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8">
                                            <a:extLst>
                                              <a:ext uri="{28A0092B-C50C-407E-A947-70E740481C1C}">
                                                <a14:useLocalDpi xmlns:a14="http://schemas.microsoft.com/office/drawing/2010/main" val="0"/>
                                              </a:ext>
                                            </a:extLst>
                                          </a:blip>
                                          <a:srcRect l="4997" t="12489" r="59305" b="13470"/>
                                          <a:stretch/>
                                        </pic:blipFill>
                                        <pic:spPr bwMode="auto">
                                          <a:xfrm>
                                            <a:off x="0" y="0"/>
                                            <a:ext cx="462915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56C8B402" w14:textId="77777777" w:rsidR="00390F50" w:rsidRDefault="00390F50" w:rsidP="00390F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8D244F" id="_x0000_s1105" style="position:absolute;left:0;text-align:left;margin-left:8.65pt;margin-top:408.25pt;width:459pt;height:240pt;z-index:251770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" filled="f" stroked="f" strokeweight="1pt">
                <v:stroke joinstyle="miter"/>
                <v:textbox>
                  <w:txbxContent>
                    <w:p w14:paraId="192C626D" w14:textId="77777777" w:rsidR="00390F50" w:rsidRDefault="00390F50" w:rsidP="00390F50">
                      <w:pPr>
                        <w:pStyle w:val="NormalWeb"/>
                        <w:jc w:val="center"/>
                      </w:pPr>
                      <w:r>
                        <w:rPr>
                          <w:noProof/>
                          <w:lang w:val="fr-FR" w:eastAsia="fr-FR"/>
                        </w:rPr>
                        <w:drawing>
                          <wp:inline distT="0" distB="0" distL="0" distR="0" wp14:anchorId="0306BC5D" wp14:editId="67FD30DD">
                            <wp:extent cx="4629150" cy="2743200"/>
                            <wp:effectExtent l="0" t="0" r="0" b="0"/>
                            <wp:docPr id="139360801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8">
                                      <a:extLst>
                                        <a:ext uri="{28A0092B-C50C-407E-A947-70E740481C1C}">
                                          <a14:useLocalDpi xmlns:a14="http://schemas.microsoft.com/office/drawing/2010/main" val="0"/>
                                        </a:ext>
                                      </a:extLst>
                                    </a:blip>
                                    <a:srcRect l="4997" t="12489" r="59305" b="13470"/>
                                    <a:stretch/>
                                  </pic:blipFill>
                                  <pic:spPr bwMode="auto">
                                    <a:xfrm>
                                      <a:off x="0" y="0"/>
                                      <a:ext cx="462915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56C8B402" w14:textId="77777777" w:rsidR="00390F50" w:rsidRDefault="00390F50" w:rsidP="00390F50">
                      <w:pPr>
                        <w:jc w:val="center"/>
                      </w:pPr>
                    </w:p>
                  </w:txbxContent>
                </v:textbox>
              </v:roundrect>
            </w:pict>
          </mc:Fallback>
        </mc:AlternateContent>
      </w:r>
      <w:r w:rsidR="004B2844"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66784" behindDoc="0" locked="0" layoutInCell="1" allowOverlap="1" wp14:anchorId="6AB6C223" wp14:editId="5DCEC782">
                <wp:simplePos x="0" y="0"/>
                <wp:positionH relativeFrom="column">
                  <wp:posOffset>-556895</wp:posOffset>
                </wp:positionH>
                <wp:positionV relativeFrom="paragraph">
                  <wp:posOffset>-434975</wp:posOffset>
                </wp:positionV>
                <wp:extent cx="7096125" cy="619125"/>
                <wp:effectExtent l="0" t="0" r="0" b="0"/>
                <wp:wrapNone/>
                <wp:docPr id="1025677476" name="Rectangle : coins arrondis 10"/>
                <wp:cNvGraphicFramePr/>
                <a:graphic xmlns:a="http://schemas.openxmlformats.org/drawingml/2006/main">
                  <a:graphicData uri="http://schemas.microsoft.com/office/word/2010/wordprocessingShape">
                    <wps:wsp>
                      <wps:cNvSpPr/>
                      <wps:spPr>
                        <a:xfrm>
                          <a:off x="0" y="0"/>
                          <a:ext cx="7096125" cy="6191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E181914" w14:textId="77777777" w:rsidR="009614C1" w:rsidRPr="00C61721" w:rsidRDefault="004B2844" w:rsidP="009614C1">
                            <w:pPr>
                              <w:jc w:val="center"/>
                              <w:rPr>
                                <w:lang w:val="fr-FR"/>
                              </w:rPr>
                            </w:pPr>
                            <w:r>
                              <w:rPr>
                                <w:rFonts w:ascii="Times New Roman" w:hAnsi="Times New Roman" w:cs="Times New Roman"/>
                                <w:color w:val="000000" w:themeColor="text1"/>
                                <w:sz w:val="28"/>
                                <w:szCs w:val="28"/>
                                <w:lang w:val="fr-FR"/>
                              </w:rPr>
                              <w:t xml:space="preserve">Dans cette partie Mounts nous retrouverons le type monté qui est </w:t>
                            </w:r>
                            <w:r w:rsidR="001A3C49">
                              <w:rPr>
                                <w:rFonts w:ascii="Times New Roman" w:hAnsi="Times New Roman" w:cs="Times New Roman"/>
                                <w:color w:val="000000" w:themeColor="text1"/>
                                <w:sz w:val="28"/>
                                <w:szCs w:val="28"/>
                                <w:lang w:val="fr-FR"/>
                              </w:rPr>
                              <w:t xml:space="preserve">un </w:t>
                            </w:r>
                            <w:r>
                              <w:rPr>
                                <w:rFonts w:ascii="Times New Roman" w:hAnsi="Times New Roman" w:cs="Times New Roman"/>
                                <w:color w:val="000000" w:themeColor="text1"/>
                                <w:sz w:val="28"/>
                                <w:szCs w:val="28"/>
                                <w:lang w:val="fr-FR"/>
                              </w:rPr>
                              <w:t>volume, le nom, la source du volume, le chemin d’accès plus les droits qui lui est assigné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B6C223" id="_x0000_s1106" style="position:absolute;left:0;text-align:left;margin-left:-43.85pt;margin-top:-34.25pt;width:558.75pt;height:4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" filled="f" stroked="f" strokeweight="1pt">
                <v:stroke joinstyle="miter"/>
                <v:textbox>
                  <w:txbxContent>
                    <w:p w14:paraId="7E181914" w14:textId="77777777" w:rsidR="009614C1" w:rsidRPr="00C61721" w:rsidRDefault="004B2844" w:rsidP="009614C1">
                      <w:pPr>
                        <w:jc w:val="center"/>
                        <w:rPr>
                          <w:lang w:val="fr-FR"/>
                        </w:rPr>
                      </w:pPr>
                      <w:r>
                        <w:rPr>
                          <w:rFonts w:ascii="Times New Roman" w:hAnsi="Times New Roman" w:cs="Times New Roman"/>
                          <w:color w:val="000000" w:themeColor="text1"/>
                          <w:sz w:val="28"/>
                          <w:szCs w:val="28"/>
                          <w:lang w:val="fr-FR"/>
                        </w:rPr>
                        <w:t xml:space="preserve">Dans cette partie Mounts nous retrouverons le type monté qui est </w:t>
                      </w:r>
                      <w:r w:rsidR="001A3C49">
                        <w:rPr>
                          <w:rFonts w:ascii="Times New Roman" w:hAnsi="Times New Roman" w:cs="Times New Roman"/>
                          <w:color w:val="000000" w:themeColor="text1"/>
                          <w:sz w:val="28"/>
                          <w:szCs w:val="28"/>
                          <w:lang w:val="fr-FR"/>
                        </w:rPr>
                        <w:t xml:space="preserve">un </w:t>
                      </w:r>
                      <w:r>
                        <w:rPr>
                          <w:rFonts w:ascii="Times New Roman" w:hAnsi="Times New Roman" w:cs="Times New Roman"/>
                          <w:color w:val="000000" w:themeColor="text1"/>
                          <w:sz w:val="28"/>
                          <w:szCs w:val="28"/>
                          <w:lang w:val="fr-FR"/>
                        </w:rPr>
                        <w:t>volume, le nom, la source du volume, le chemin d’accès plus les droits qui lui est assigné</w:t>
                      </w:r>
                    </w:p>
                  </w:txbxContent>
                </v:textbox>
              </v:roundrect>
            </w:pict>
          </mc:Fallback>
        </mc:AlternateContent>
      </w:r>
      <w:r w:rsidR="009614C1"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68832" behindDoc="0" locked="0" layoutInCell="1" allowOverlap="1" wp14:anchorId="0042B7F3" wp14:editId="2F767F69">
                <wp:simplePos x="0" y="0"/>
                <wp:positionH relativeFrom="column">
                  <wp:posOffset>-147320</wp:posOffset>
                </wp:positionH>
                <wp:positionV relativeFrom="paragraph">
                  <wp:posOffset>260349</wp:posOffset>
                </wp:positionV>
                <wp:extent cx="6153150" cy="3781425"/>
                <wp:effectExtent l="0" t="0" r="0" b="0"/>
                <wp:wrapNone/>
                <wp:docPr id="1371212411" name="Rectangle : coins arrondis 11"/>
                <wp:cNvGraphicFramePr/>
                <a:graphic xmlns:a="http://schemas.openxmlformats.org/drawingml/2006/main">
                  <a:graphicData uri="http://schemas.microsoft.com/office/word/2010/wordprocessingShape">
                    <wps:wsp>
                      <wps:cNvSpPr/>
                      <wps:spPr>
                        <a:xfrm>
                          <a:off x="0" y="0"/>
                          <a:ext cx="6153150" cy="37814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9F178C" w14:textId="77777777" w:rsidR="009614C1" w:rsidRDefault="009614C1" w:rsidP="009614C1">
                            <w:pPr>
                              <w:pStyle w:val="NormalWeb"/>
                              <w:jc w:val="center"/>
                            </w:pPr>
                            <w:r>
                              <w:rPr>
                                <w:noProof/>
                                <w:lang w:val="fr-FR" w:eastAsia="fr-FR"/>
                              </w:rPr>
                              <w:drawing>
                                <wp:inline distT="0" distB="0" distL="0" distR="0" wp14:anchorId="3474E020" wp14:editId="4A38EF79">
                                  <wp:extent cx="5086350" cy="3695700"/>
                                  <wp:effectExtent l="0" t="0" r="0" b="0"/>
                                  <wp:docPr id="207987807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9">
                                            <a:extLst>
                                              <a:ext uri="{28A0092B-C50C-407E-A947-70E740481C1C}">
                                                <a14:useLocalDpi xmlns:a14="http://schemas.microsoft.com/office/drawing/2010/main" val="0"/>
                                              </a:ext>
                                            </a:extLst>
                                          </a:blip>
                                          <a:srcRect l="5091" t="10383" r="27450" b="10442"/>
                                          <a:stretch/>
                                        </pic:blipFill>
                                        <pic:spPr bwMode="auto">
                                          <a:xfrm>
                                            <a:off x="0" y="0"/>
                                            <a:ext cx="5086350"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0F573C4A" w14:textId="77777777" w:rsidR="009614C1" w:rsidRDefault="009614C1" w:rsidP="009614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42B7F3" id="_x0000_s1107" style="position:absolute;left:0;text-align:left;margin-left:-11.6pt;margin-top:20.5pt;width:484.5pt;height:297.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" filled="f" stroked="f" strokeweight="1pt">
                <v:stroke joinstyle="miter"/>
                <v:textbox>
                  <w:txbxContent>
                    <w:p w14:paraId="419F178C" w14:textId="77777777" w:rsidR="009614C1" w:rsidRDefault="009614C1" w:rsidP="009614C1">
                      <w:pPr>
                        <w:pStyle w:val="NormalWeb"/>
                        <w:jc w:val="center"/>
                      </w:pPr>
                      <w:r>
                        <w:rPr>
                          <w:noProof/>
                          <w:lang w:val="fr-FR" w:eastAsia="fr-FR"/>
                        </w:rPr>
                        <w:drawing>
                          <wp:inline distT="0" distB="0" distL="0" distR="0" wp14:anchorId="3474E020" wp14:editId="4A38EF79">
                            <wp:extent cx="5086350" cy="3695700"/>
                            <wp:effectExtent l="0" t="0" r="0" b="0"/>
                            <wp:docPr id="207987807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9">
                                      <a:extLst>
                                        <a:ext uri="{28A0092B-C50C-407E-A947-70E740481C1C}">
                                          <a14:useLocalDpi xmlns:a14="http://schemas.microsoft.com/office/drawing/2010/main" val="0"/>
                                        </a:ext>
                                      </a:extLst>
                                    </a:blip>
                                    <a:srcRect l="5091" t="10383" r="27450" b="10442"/>
                                    <a:stretch/>
                                  </pic:blipFill>
                                  <pic:spPr bwMode="auto">
                                    <a:xfrm>
                                      <a:off x="0" y="0"/>
                                      <a:ext cx="5086350"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0F573C4A" w14:textId="77777777" w:rsidR="009614C1" w:rsidRDefault="009614C1" w:rsidP="009614C1">
                      <w:pPr>
                        <w:jc w:val="center"/>
                      </w:pPr>
                    </w:p>
                  </w:txbxContent>
                </v:textbox>
              </v:roundrect>
            </w:pict>
          </mc:Fallback>
        </mc:AlternateContent>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00F0680F" w:rsidRPr="00C61721">
        <w:rPr>
          <w:rFonts w:ascii="Times New Roman" w:hAnsi="Times New Roman" w:cs="Times New Roman"/>
          <w:b/>
          <w:bCs/>
          <w:noProof/>
          <w:color w:val="000000" w:themeColor="text1"/>
          <w:sz w:val="32"/>
          <w:szCs w:val="32"/>
          <w:lang w:val="fr-FR" w:eastAsia="fr-FR"/>
        </w:rPr>
        <w:lastRenderedPageBreak/>
        <mc:AlternateContent>
          <mc:Choice Requires="wps">
            <w:drawing>
              <wp:anchor distT="0" distB="0" distL="114300" distR="114300" simplePos="0" relativeHeight="251772928" behindDoc="0" locked="0" layoutInCell="1" allowOverlap="1" wp14:anchorId="1A9782BA" wp14:editId="39B7BBC7">
                <wp:simplePos x="0" y="0"/>
                <wp:positionH relativeFrom="column">
                  <wp:posOffset>-4445</wp:posOffset>
                </wp:positionH>
                <wp:positionV relativeFrom="paragraph">
                  <wp:posOffset>-223643</wp:posOffset>
                </wp:positionV>
                <wp:extent cx="6144345" cy="752475"/>
                <wp:effectExtent l="0" t="0" r="0" b="0"/>
                <wp:wrapNone/>
                <wp:docPr id="645817313" name="Rectangle : coins arrondis 19"/>
                <wp:cNvGraphicFramePr/>
                <a:graphic xmlns:a="http://schemas.openxmlformats.org/drawingml/2006/main">
                  <a:graphicData uri="http://schemas.microsoft.com/office/word/2010/wordprocessingShape">
                    <wps:wsp>
                      <wps:cNvSpPr/>
                      <wps:spPr>
                        <a:xfrm>
                          <a:off x="0" y="0"/>
                          <a:ext cx="6144345" cy="7524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2A50D" w14:textId="77777777" w:rsidR="00F0680F" w:rsidRPr="00F0680F" w:rsidRDefault="00F0680F" w:rsidP="00F0680F">
                            <w:pPr>
                              <w:jc w:val="center"/>
                              <w:rPr>
                                <w:color w:val="000000" w:themeColor="text1"/>
                                <w:sz w:val="32"/>
                                <w:szCs w:val="32"/>
                              </w:rPr>
                            </w:pPr>
                            <w:r w:rsidRPr="00C61721">
                              <w:rPr>
                                <w:color w:val="000000" w:themeColor="text1"/>
                                <w:sz w:val="32"/>
                                <w:szCs w:val="32"/>
                                <w:lang w:val="fr-FR"/>
                              </w:rPr>
                              <w:t xml:space="preserve">Le paramètrage de wordpress et de la base de données à savoir le mot passe et le nom de la base de données. </w:t>
                            </w:r>
                            <w:r w:rsidRPr="00F0680F">
                              <w:rPr>
                                <w:color w:val="000000" w:themeColor="text1"/>
                                <w:sz w:val="32"/>
                                <w:szCs w:val="32"/>
                              </w:rPr>
                              <w:t>Le nom d’utilisateur.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9782BA" id="_x0000_s1108" style="position:absolute;left:0;text-align:left;margin-left:-.35pt;margin-top:-17.6pt;width:483.8pt;height:59.25pt;z-index:251772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1fAIAAE4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" filled="f" stroked="f" strokeweight="1pt">
                <v:stroke joinstyle="miter"/>
                <v:textbox>
                  <w:txbxContent>
                    <w:p w14:paraId="3342A50D" w14:textId="77777777" w:rsidR="00F0680F" w:rsidRPr="00F0680F" w:rsidRDefault="00F0680F" w:rsidP="00F0680F">
                      <w:pPr>
                        <w:jc w:val="center"/>
                        <w:rPr>
                          <w:color w:val="000000" w:themeColor="text1"/>
                          <w:sz w:val="32"/>
                          <w:szCs w:val="32"/>
                        </w:rPr>
                      </w:pPr>
                      <w:r w:rsidRPr="00C61721">
                        <w:rPr>
                          <w:color w:val="000000" w:themeColor="text1"/>
                          <w:sz w:val="32"/>
                          <w:szCs w:val="32"/>
                          <w:lang w:val="fr-FR"/>
                        </w:rPr>
                        <w:t xml:space="preserve">Le paramètrage de wordpress et de la base de données à savoir le mot passe et le nom de la base de données. </w:t>
                      </w:r>
                      <w:r w:rsidRPr="00F0680F">
                        <w:rPr>
                          <w:color w:val="000000" w:themeColor="text1"/>
                          <w:sz w:val="32"/>
                          <w:szCs w:val="32"/>
                        </w:rPr>
                        <w:t>Le nom d’utilisateur.</w:t>
                      </w:r>
                    </w:p>
                  </w:txbxContent>
                </v:textbox>
              </v:roundrect>
            </w:pict>
          </mc:Fallback>
        </mc:AlternateContent>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00F0680F" w:rsidRPr="00C61721">
        <w:rPr>
          <w:rFonts w:ascii="Times New Roman" w:hAnsi="Times New Roman" w:cs="Times New Roman"/>
          <w:b/>
          <w:bCs/>
          <w:color w:val="000000" w:themeColor="text1"/>
          <w:sz w:val="32"/>
          <w:szCs w:val="32"/>
          <w:lang w:val="fr-FR"/>
        </w:rPr>
        <w:t xml:space="preserve">         </w:t>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p>
    <w:p w14:paraId="776A3471" w14:textId="77777777" w:rsidR="003A2584" w:rsidRPr="00C61721" w:rsidRDefault="00D8345C"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71904" behindDoc="0" locked="0" layoutInCell="1" allowOverlap="1" wp14:anchorId="417EDBCF" wp14:editId="64DFE1A1">
                <wp:simplePos x="0" y="0"/>
                <wp:positionH relativeFrom="column">
                  <wp:posOffset>-114091</wp:posOffset>
                </wp:positionH>
                <wp:positionV relativeFrom="paragraph">
                  <wp:posOffset>216535</wp:posOffset>
                </wp:positionV>
                <wp:extent cx="6266228" cy="2486025"/>
                <wp:effectExtent l="0" t="0" r="0" b="0"/>
                <wp:wrapNone/>
                <wp:docPr id="1735545881" name="Rectangle : coins arrondis 17"/>
                <wp:cNvGraphicFramePr/>
                <a:graphic xmlns:a="http://schemas.openxmlformats.org/drawingml/2006/main">
                  <a:graphicData uri="http://schemas.microsoft.com/office/word/2010/wordprocessingShape">
                    <wps:wsp>
                      <wps:cNvSpPr/>
                      <wps:spPr>
                        <a:xfrm>
                          <a:off x="0" y="0"/>
                          <a:ext cx="6266228" cy="24860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209AD4" w14:textId="77777777" w:rsidR="00390F50" w:rsidRDefault="00390F50" w:rsidP="00390F50">
                            <w:pPr>
                              <w:pStyle w:val="NormalWeb"/>
                              <w:jc w:val="center"/>
                            </w:pPr>
                            <w:r>
                              <w:rPr>
                                <w:noProof/>
                                <w:lang w:val="fr-FR" w:eastAsia="fr-FR"/>
                              </w:rPr>
                              <w:drawing>
                                <wp:inline distT="0" distB="0" distL="0" distR="0" wp14:anchorId="02C70924" wp14:editId="02D3CA7A">
                                  <wp:extent cx="5334000" cy="2047875"/>
                                  <wp:effectExtent l="0" t="0" r="0" b="9525"/>
                                  <wp:docPr id="188140201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0">
                                            <a:extLst>
                                              <a:ext uri="{28A0092B-C50C-407E-A947-70E740481C1C}">
                                                <a14:useLocalDpi xmlns:a14="http://schemas.microsoft.com/office/drawing/2010/main" val="0"/>
                                              </a:ext>
                                            </a:extLst>
                                          </a:blip>
                                          <a:srcRect l="5182" t="14982" r="23093" b="34356"/>
                                          <a:stretch/>
                                        </pic:blipFill>
                                        <pic:spPr bwMode="auto">
                                          <a:xfrm>
                                            <a:off x="0" y="0"/>
                                            <a:ext cx="5334000" cy="2047875"/>
                                          </a:xfrm>
                                          <a:prstGeom prst="rect">
                                            <a:avLst/>
                                          </a:prstGeom>
                                          <a:noFill/>
                                          <a:ln>
                                            <a:noFill/>
                                          </a:ln>
                                          <a:extLst>
                                            <a:ext uri="{53640926-AAD7-44D8-BBD7-CCE9431645EC}">
                                              <a14:shadowObscured xmlns:a14="http://schemas.microsoft.com/office/drawing/2010/main"/>
                                            </a:ext>
                                          </a:extLst>
                                        </pic:spPr>
                                      </pic:pic>
                                    </a:graphicData>
                                  </a:graphic>
                                </wp:inline>
                              </w:drawing>
                            </w:r>
                          </w:p>
                          <w:p w14:paraId="79E07A00" w14:textId="77777777" w:rsidR="00390F50" w:rsidRDefault="00390F50" w:rsidP="00390F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EDBCF" id="_x0000_s1109" style="position:absolute;left:0;text-align:left;margin-left:-9pt;margin-top:17.05pt;width:493.4pt;height:19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" filled="f" stroked="f" strokeweight="1pt">
                <v:stroke joinstyle="miter"/>
                <v:textbox>
                  <w:txbxContent>
                    <w:p w14:paraId="2C209AD4" w14:textId="77777777" w:rsidR="00390F50" w:rsidRDefault="00390F50" w:rsidP="00390F50">
                      <w:pPr>
                        <w:pStyle w:val="NormalWeb"/>
                        <w:jc w:val="center"/>
                      </w:pPr>
                      <w:r>
                        <w:rPr>
                          <w:noProof/>
                          <w:lang w:val="fr-FR" w:eastAsia="fr-FR"/>
                        </w:rPr>
                        <w:drawing>
                          <wp:inline distT="0" distB="0" distL="0" distR="0" wp14:anchorId="02C70924" wp14:editId="02D3CA7A">
                            <wp:extent cx="5334000" cy="2047875"/>
                            <wp:effectExtent l="0" t="0" r="0" b="9525"/>
                            <wp:docPr id="188140201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0">
                                      <a:extLst>
                                        <a:ext uri="{28A0092B-C50C-407E-A947-70E740481C1C}">
                                          <a14:useLocalDpi xmlns:a14="http://schemas.microsoft.com/office/drawing/2010/main" val="0"/>
                                        </a:ext>
                                      </a:extLst>
                                    </a:blip>
                                    <a:srcRect l="5182" t="14982" r="23093" b="34356"/>
                                    <a:stretch/>
                                  </pic:blipFill>
                                  <pic:spPr bwMode="auto">
                                    <a:xfrm>
                                      <a:off x="0" y="0"/>
                                      <a:ext cx="5334000" cy="2047875"/>
                                    </a:xfrm>
                                    <a:prstGeom prst="rect">
                                      <a:avLst/>
                                    </a:prstGeom>
                                    <a:noFill/>
                                    <a:ln>
                                      <a:noFill/>
                                    </a:ln>
                                    <a:extLst>
                                      <a:ext uri="{53640926-AAD7-44D8-BBD7-CCE9431645EC}">
                                        <a14:shadowObscured xmlns:a14="http://schemas.microsoft.com/office/drawing/2010/main"/>
                                      </a:ext>
                                    </a:extLst>
                                  </pic:spPr>
                                </pic:pic>
                              </a:graphicData>
                            </a:graphic>
                          </wp:inline>
                        </w:drawing>
                      </w:r>
                    </w:p>
                    <w:p w14:paraId="79E07A00" w14:textId="77777777" w:rsidR="00390F50" w:rsidRDefault="00390F50" w:rsidP="00390F50">
                      <w:pPr>
                        <w:jc w:val="center"/>
                      </w:pPr>
                    </w:p>
                  </w:txbxContent>
                </v:textbox>
              </v:roundrect>
            </w:pict>
          </mc:Fallback>
        </mc:AlternateContent>
      </w:r>
    </w:p>
    <w:p w14:paraId="406ABAFA" w14:textId="77777777" w:rsidR="003A2584" w:rsidRPr="00C61721" w:rsidRDefault="003A2584" w:rsidP="00C61721">
      <w:pPr>
        <w:jc w:val="both"/>
        <w:rPr>
          <w:rFonts w:ascii="Times New Roman" w:hAnsi="Times New Roman" w:cs="Times New Roman"/>
          <w:b/>
          <w:bCs/>
          <w:color w:val="000000" w:themeColor="text1"/>
          <w:sz w:val="32"/>
          <w:szCs w:val="32"/>
          <w:lang w:val="fr-FR"/>
        </w:rPr>
      </w:pPr>
    </w:p>
    <w:p w14:paraId="5993E043" w14:textId="77777777" w:rsidR="003A2584" w:rsidRPr="00C61721" w:rsidRDefault="003A2584" w:rsidP="00C61721">
      <w:pPr>
        <w:jc w:val="both"/>
        <w:rPr>
          <w:rFonts w:ascii="Times New Roman" w:hAnsi="Times New Roman" w:cs="Times New Roman"/>
          <w:b/>
          <w:bCs/>
          <w:color w:val="000000" w:themeColor="text1"/>
          <w:sz w:val="32"/>
          <w:szCs w:val="32"/>
          <w:lang w:val="fr-FR"/>
        </w:rPr>
      </w:pPr>
    </w:p>
    <w:p w14:paraId="190F4335" w14:textId="77777777" w:rsidR="003A2584" w:rsidRPr="00C61721" w:rsidRDefault="003A2584" w:rsidP="00C61721">
      <w:pPr>
        <w:jc w:val="both"/>
        <w:rPr>
          <w:rFonts w:ascii="Times New Roman" w:hAnsi="Times New Roman" w:cs="Times New Roman"/>
          <w:b/>
          <w:bCs/>
          <w:color w:val="000000" w:themeColor="text1"/>
          <w:sz w:val="32"/>
          <w:szCs w:val="32"/>
          <w:lang w:val="fr-FR"/>
        </w:rPr>
      </w:pPr>
    </w:p>
    <w:p w14:paraId="79920C10" w14:textId="77777777" w:rsidR="003A2584" w:rsidRPr="00C61721" w:rsidRDefault="003A2584" w:rsidP="00C61721">
      <w:pPr>
        <w:jc w:val="both"/>
        <w:rPr>
          <w:rFonts w:ascii="Times New Roman" w:hAnsi="Times New Roman" w:cs="Times New Roman"/>
          <w:b/>
          <w:bCs/>
          <w:color w:val="000000" w:themeColor="text1"/>
          <w:sz w:val="32"/>
          <w:szCs w:val="32"/>
          <w:lang w:val="fr-FR"/>
        </w:rPr>
      </w:pPr>
    </w:p>
    <w:p w14:paraId="72E5AA69" w14:textId="77777777" w:rsidR="003A2584" w:rsidRPr="00C61721" w:rsidRDefault="003A2584" w:rsidP="00C61721">
      <w:pPr>
        <w:jc w:val="both"/>
        <w:rPr>
          <w:rFonts w:ascii="Times New Roman" w:hAnsi="Times New Roman" w:cs="Times New Roman"/>
          <w:b/>
          <w:bCs/>
          <w:color w:val="000000" w:themeColor="text1"/>
          <w:sz w:val="32"/>
          <w:szCs w:val="32"/>
          <w:lang w:val="fr-FR"/>
        </w:rPr>
      </w:pPr>
    </w:p>
    <w:p w14:paraId="6FC76DDC" w14:textId="77777777" w:rsidR="003A2584" w:rsidRPr="00C61721" w:rsidRDefault="003A2584" w:rsidP="00C61721">
      <w:pPr>
        <w:jc w:val="both"/>
        <w:rPr>
          <w:rFonts w:ascii="Times New Roman" w:hAnsi="Times New Roman" w:cs="Times New Roman"/>
          <w:b/>
          <w:bCs/>
          <w:color w:val="000000" w:themeColor="text1"/>
          <w:sz w:val="32"/>
          <w:szCs w:val="32"/>
          <w:lang w:val="fr-FR"/>
        </w:rPr>
      </w:pPr>
    </w:p>
    <w:p w14:paraId="50CE8A88" w14:textId="77777777" w:rsidR="003A2584" w:rsidRPr="00C61721" w:rsidRDefault="003A2584" w:rsidP="00C61721">
      <w:pPr>
        <w:jc w:val="both"/>
        <w:rPr>
          <w:rFonts w:ascii="Times New Roman" w:hAnsi="Times New Roman" w:cs="Times New Roman"/>
          <w:b/>
          <w:bCs/>
          <w:color w:val="000000" w:themeColor="text1"/>
          <w:sz w:val="32"/>
          <w:szCs w:val="32"/>
          <w:lang w:val="fr-FR"/>
        </w:rPr>
      </w:pPr>
    </w:p>
    <w:p w14:paraId="1EA555C1" w14:textId="77777777" w:rsidR="003A2584" w:rsidRPr="00C61721" w:rsidRDefault="003A2584"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73952" behindDoc="0" locked="0" layoutInCell="1" allowOverlap="1" wp14:anchorId="3AC36BEC" wp14:editId="659BAE0B">
                <wp:simplePos x="0" y="0"/>
                <wp:positionH relativeFrom="column">
                  <wp:posOffset>-61595</wp:posOffset>
                </wp:positionH>
                <wp:positionV relativeFrom="paragraph">
                  <wp:posOffset>167640</wp:posOffset>
                </wp:positionV>
                <wp:extent cx="6324600" cy="781050"/>
                <wp:effectExtent l="0" t="0" r="0" b="0"/>
                <wp:wrapNone/>
                <wp:docPr id="157739408" name="Rectangle : coins arrondis 20"/>
                <wp:cNvGraphicFramePr/>
                <a:graphic xmlns:a="http://schemas.openxmlformats.org/drawingml/2006/main">
                  <a:graphicData uri="http://schemas.microsoft.com/office/word/2010/wordprocessingShape">
                    <wps:wsp>
                      <wps:cNvSpPr/>
                      <wps:spPr>
                        <a:xfrm>
                          <a:off x="0" y="0"/>
                          <a:ext cx="6324600" cy="7810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8CF3F" w14:textId="77777777" w:rsidR="003A2584" w:rsidRPr="00C61721" w:rsidRDefault="003A2584" w:rsidP="003A2584">
                            <w:pPr>
                              <w:jc w:val="center"/>
                              <w:rPr>
                                <w:color w:val="000000" w:themeColor="text1"/>
                                <w:sz w:val="28"/>
                                <w:szCs w:val="28"/>
                                <w:lang w:val="fr-FR"/>
                              </w:rPr>
                            </w:pPr>
                            <w:r w:rsidRPr="00C61721">
                              <w:rPr>
                                <w:color w:val="000000" w:themeColor="text1"/>
                                <w:sz w:val="28"/>
                                <w:szCs w:val="28"/>
                                <w:lang w:val="fr-FR"/>
                              </w:rPr>
                              <w:t xml:space="preserve">La partie commande </w:t>
                            </w:r>
                            <w:proofErr w:type="gramStart"/>
                            <w:r w:rsidRPr="00C61721">
                              <w:rPr>
                                <w:color w:val="000000" w:themeColor="text1"/>
                                <w:sz w:val="28"/>
                                <w:szCs w:val="28"/>
                                <w:lang w:val="fr-FR"/>
                              </w:rPr>
                              <w:t>ou</w:t>
                            </w:r>
                            <w:proofErr w:type="gramEnd"/>
                            <w:r w:rsidRPr="00C61721">
                              <w:rPr>
                                <w:color w:val="000000" w:themeColor="text1"/>
                                <w:sz w:val="28"/>
                                <w:szCs w:val="28"/>
                                <w:lang w:val="fr-FR"/>
                              </w:rPr>
                              <w:t xml:space="preserve"> nous trouverons le nom de l’image utilisée, le chemin d’accès au fichier, le </w:t>
                            </w:r>
                            <w:proofErr w:type="spellStart"/>
                            <w:r w:rsidRPr="00C61721">
                              <w:rPr>
                                <w:color w:val="000000" w:themeColor="text1"/>
                                <w:sz w:val="28"/>
                                <w:szCs w:val="28"/>
                                <w:lang w:val="fr-FR"/>
                              </w:rPr>
                              <w:t>repertoire</w:t>
                            </w:r>
                            <w:proofErr w:type="spellEnd"/>
                            <w:r w:rsidRPr="00C61721">
                              <w:rPr>
                                <w:color w:val="000000" w:themeColor="text1"/>
                                <w:sz w:val="28"/>
                                <w:szCs w:val="28"/>
                                <w:lang w:val="fr-FR"/>
                              </w:rPr>
                              <w:t xml:space="preserve"> courant.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C36BEC" id="Rectangle : coins arrondis 20" o:spid="_x0000_s1110" style="position:absolute;left:0;text-align:left;margin-left:-4.85pt;margin-top:13.2pt;width:498pt;height:61.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" filled="f" stroked="f" strokeweight="1pt">
                <v:stroke joinstyle="miter"/>
                <v:textbox>
                  <w:txbxContent>
                    <w:p w14:paraId="4A98CF3F" w14:textId="77777777" w:rsidR="003A2584" w:rsidRPr="00C61721" w:rsidRDefault="003A2584" w:rsidP="003A2584">
                      <w:pPr>
                        <w:jc w:val="center"/>
                        <w:rPr>
                          <w:color w:val="000000" w:themeColor="text1"/>
                          <w:sz w:val="28"/>
                          <w:szCs w:val="28"/>
                          <w:lang w:val="fr-FR"/>
                        </w:rPr>
                      </w:pPr>
                      <w:r w:rsidRPr="00C61721">
                        <w:rPr>
                          <w:color w:val="000000" w:themeColor="text1"/>
                          <w:sz w:val="28"/>
                          <w:szCs w:val="28"/>
                          <w:lang w:val="fr-FR"/>
                        </w:rPr>
                        <w:t xml:space="preserve">La partie commande </w:t>
                      </w:r>
                      <w:proofErr w:type="gramStart"/>
                      <w:r w:rsidRPr="00C61721">
                        <w:rPr>
                          <w:color w:val="000000" w:themeColor="text1"/>
                          <w:sz w:val="28"/>
                          <w:szCs w:val="28"/>
                          <w:lang w:val="fr-FR"/>
                        </w:rPr>
                        <w:t>ou</w:t>
                      </w:r>
                      <w:proofErr w:type="gramEnd"/>
                      <w:r w:rsidRPr="00C61721">
                        <w:rPr>
                          <w:color w:val="000000" w:themeColor="text1"/>
                          <w:sz w:val="28"/>
                          <w:szCs w:val="28"/>
                          <w:lang w:val="fr-FR"/>
                        </w:rPr>
                        <w:t xml:space="preserve"> nous trouverons le nom de l’image utilisée, le chemin d’accès au fichier, le </w:t>
                      </w:r>
                      <w:proofErr w:type="spellStart"/>
                      <w:r w:rsidRPr="00C61721">
                        <w:rPr>
                          <w:color w:val="000000" w:themeColor="text1"/>
                          <w:sz w:val="28"/>
                          <w:szCs w:val="28"/>
                          <w:lang w:val="fr-FR"/>
                        </w:rPr>
                        <w:t>repertoire</w:t>
                      </w:r>
                      <w:proofErr w:type="spellEnd"/>
                      <w:r w:rsidRPr="00C61721">
                        <w:rPr>
                          <w:color w:val="000000" w:themeColor="text1"/>
                          <w:sz w:val="28"/>
                          <w:szCs w:val="28"/>
                          <w:lang w:val="fr-FR"/>
                        </w:rPr>
                        <w:t xml:space="preserve"> courant.</w:t>
                      </w:r>
                    </w:p>
                  </w:txbxContent>
                </v:textbox>
              </v:roundrect>
            </w:pict>
          </mc:Fallback>
        </mc:AlternateContent>
      </w: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74976" behindDoc="0" locked="0" layoutInCell="1" allowOverlap="1" wp14:anchorId="761012F9" wp14:editId="35ECECCB">
                <wp:simplePos x="0" y="0"/>
                <wp:positionH relativeFrom="column">
                  <wp:posOffset>290830</wp:posOffset>
                </wp:positionH>
                <wp:positionV relativeFrom="paragraph">
                  <wp:posOffset>1186815</wp:posOffset>
                </wp:positionV>
                <wp:extent cx="5715000" cy="3571875"/>
                <wp:effectExtent l="0" t="0" r="0" b="0"/>
                <wp:wrapNone/>
                <wp:docPr id="489492029" name="Rectangle : coins arrondis 21"/>
                <wp:cNvGraphicFramePr/>
                <a:graphic xmlns:a="http://schemas.openxmlformats.org/drawingml/2006/main">
                  <a:graphicData uri="http://schemas.microsoft.com/office/word/2010/wordprocessingShape">
                    <wps:wsp>
                      <wps:cNvSpPr/>
                      <wps:spPr>
                        <a:xfrm>
                          <a:off x="0" y="0"/>
                          <a:ext cx="5715000" cy="35718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7880D7" w14:textId="77777777" w:rsidR="003A2584" w:rsidRDefault="003A2584" w:rsidP="003A2584">
                            <w:pPr>
                              <w:pStyle w:val="NormalWeb"/>
                              <w:jc w:val="center"/>
                            </w:pPr>
                            <w:r>
                              <w:rPr>
                                <w:noProof/>
                                <w:lang w:val="fr-FR" w:eastAsia="fr-FR"/>
                              </w:rPr>
                              <w:drawing>
                                <wp:inline distT="0" distB="0" distL="0" distR="0" wp14:anchorId="28B66892" wp14:editId="1A38D13A">
                                  <wp:extent cx="4848225" cy="3105150"/>
                                  <wp:effectExtent l="0" t="0" r="9525" b="0"/>
                                  <wp:docPr id="95448663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1">
                                            <a:extLst>
                                              <a:ext uri="{28A0092B-C50C-407E-A947-70E740481C1C}">
                                                <a14:useLocalDpi xmlns:a14="http://schemas.microsoft.com/office/drawing/2010/main" val="0"/>
                                              </a:ext>
                                            </a:extLst>
                                          </a:blip>
                                          <a:srcRect l="6536" t="12013" r="50319" b="26998"/>
                                          <a:stretch/>
                                        </pic:blipFill>
                                        <pic:spPr bwMode="auto">
                                          <a:xfrm>
                                            <a:off x="0" y="0"/>
                                            <a:ext cx="4848225"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6DF37D7D" w14:textId="77777777" w:rsidR="003A2584" w:rsidRDefault="003A2584" w:rsidP="003A258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1012F9" id="_x0000_s1111" style="position:absolute;left:0;text-align:left;margin-left:22.9pt;margin-top:93.45pt;width:450pt;height:281.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" filled="f" stroked="f" strokeweight="1pt">
                <v:stroke joinstyle="miter"/>
                <v:textbox>
                  <w:txbxContent>
                    <w:p w14:paraId="147880D7" w14:textId="77777777" w:rsidR="003A2584" w:rsidRDefault="003A2584" w:rsidP="003A2584">
                      <w:pPr>
                        <w:pStyle w:val="NormalWeb"/>
                        <w:jc w:val="center"/>
                      </w:pPr>
                      <w:r>
                        <w:rPr>
                          <w:noProof/>
                          <w:lang w:val="fr-FR" w:eastAsia="fr-FR"/>
                        </w:rPr>
                        <w:drawing>
                          <wp:inline distT="0" distB="0" distL="0" distR="0" wp14:anchorId="28B66892" wp14:editId="1A38D13A">
                            <wp:extent cx="4848225" cy="3105150"/>
                            <wp:effectExtent l="0" t="0" r="9525" b="0"/>
                            <wp:docPr id="95448663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1">
                                      <a:extLst>
                                        <a:ext uri="{28A0092B-C50C-407E-A947-70E740481C1C}">
                                          <a14:useLocalDpi xmlns:a14="http://schemas.microsoft.com/office/drawing/2010/main" val="0"/>
                                        </a:ext>
                                      </a:extLst>
                                    </a:blip>
                                    <a:srcRect l="6536" t="12013" r="50319" b="26998"/>
                                    <a:stretch/>
                                  </pic:blipFill>
                                  <pic:spPr bwMode="auto">
                                    <a:xfrm>
                                      <a:off x="0" y="0"/>
                                      <a:ext cx="4848225"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6DF37D7D" w14:textId="77777777" w:rsidR="003A2584" w:rsidRDefault="003A2584" w:rsidP="003A2584">
                      <w:pPr>
                        <w:jc w:val="center"/>
                      </w:pPr>
                    </w:p>
                  </w:txbxContent>
                </v:textbox>
              </v:roundrect>
            </w:pict>
          </mc:Fallback>
        </mc:AlternateContent>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noProof/>
          <w:color w:val="000000" w:themeColor="text1"/>
          <w:sz w:val="32"/>
          <w:szCs w:val="32"/>
          <w:lang w:val="fr-FR" w:eastAsia="fr-FR"/>
        </w:rPr>
        <w:lastRenderedPageBreak/>
        <mc:AlternateContent>
          <mc:Choice Requires="wps">
            <w:drawing>
              <wp:anchor distT="0" distB="0" distL="114300" distR="114300" simplePos="0" relativeHeight="251776000" behindDoc="0" locked="0" layoutInCell="1" allowOverlap="1" wp14:anchorId="61B4DD48" wp14:editId="21C88405">
                <wp:simplePos x="0" y="0"/>
                <wp:positionH relativeFrom="column">
                  <wp:posOffset>186055</wp:posOffset>
                </wp:positionH>
                <wp:positionV relativeFrom="paragraph">
                  <wp:posOffset>-320675</wp:posOffset>
                </wp:positionV>
                <wp:extent cx="5438775" cy="933450"/>
                <wp:effectExtent l="0" t="0" r="0" b="0"/>
                <wp:wrapNone/>
                <wp:docPr id="1438567263" name="Rectangle : coins arrondis 23"/>
                <wp:cNvGraphicFramePr/>
                <a:graphic xmlns:a="http://schemas.openxmlformats.org/drawingml/2006/main">
                  <a:graphicData uri="http://schemas.microsoft.com/office/word/2010/wordprocessingShape">
                    <wps:wsp>
                      <wps:cNvSpPr/>
                      <wps:spPr>
                        <a:xfrm>
                          <a:off x="0" y="0"/>
                          <a:ext cx="5438775" cy="9334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48E1CF" w14:textId="77777777" w:rsidR="009C37C4" w:rsidRPr="00C61721" w:rsidRDefault="009C37C4" w:rsidP="009C37C4">
                            <w:pPr>
                              <w:jc w:val="center"/>
                              <w:rPr>
                                <w:color w:val="000000" w:themeColor="text1"/>
                                <w:sz w:val="28"/>
                                <w:szCs w:val="28"/>
                                <w:lang w:val="fr-FR"/>
                              </w:rPr>
                            </w:pPr>
                            <w:r w:rsidRPr="00C61721">
                              <w:rPr>
                                <w:color w:val="000000" w:themeColor="text1"/>
                                <w:sz w:val="28"/>
                                <w:szCs w:val="28"/>
                                <w:lang w:val="fr-FR"/>
                              </w:rPr>
                              <w:t xml:space="preserve">Le Labels respectifs, le numero du conteneur, le nom du </w:t>
                            </w:r>
                            <w:proofErr w:type="spellStart"/>
                            <w:r w:rsidRPr="00C61721">
                              <w:rPr>
                                <w:color w:val="000000" w:themeColor="text1"/>
                                <w:sz w:val="28"/>
                                <w:szCs w:val="28"/>
                                <w:lang w:val="fr-FR"/>
                              </w:rPr>
                              <w:t>repertoire</w:t>
                            </w:r>
                            <w:proofErr w:type="spellEnd"/>
                            <w:r w:rsidRPr="00C61721">
                              <w:rPr>
                                <w:color w:val="000000" w:themeColor="text1"/>
                                <w:sz w:val="28"/>
                                <w:szCs w:val="28"/>
                                <w:lang w:val="fr-FR"/>
                              </w:rPr>
                              <w:t xml:space="preserve">, le chemin d’accès au fichier de configuration, le chemin d’accès au </w:t>
                            </w:r>
                            <w:proofErr w:type="spellStart"/>
                            <w:r w:rsidRPr="00C61721">
                              <w:rPr>
                                <w:color w:val="000000" w:themeColor="text1"/>
                                <w:sz w:val="28"/>
                                <w:szCs w:val="28"/>
                                <w:lang w:val="fr-FR"/>
                              </w:rPr>
                              <w:t>repertoire</w:t>
                            </w:r>
                            <w:proofErr w:type="spellEnd"/>
                            <w:r w:rsidRPr="00C61721">
                              <w:rPr>
                                <w:color w:val="000000" w:themeColor="text1"/>
                                <w:sz w:val="28"/>
                                <w:szCs w:val="28"/>
                                <w:lang w:val="fr-FR"/>
                              </w:rPr>
                              <w:t xml:space="preserve"> courant, le nom du service</w:t>
                            </w:r>
                            <w:r w:rsidR="00273DAB" w:rsidRPr="00C61721">
                              <w:rPr>
                                <w:color w:val="000000" w:themeColor="text1"/>
                                <w:sz w:val="28"/>
                                <w:szCs w:val="28"/>
                                <w:lang w:val="fr-FR"/>
                              </w:rPr>
                              <w:t xml:space="preserve"> et </w:t>
                            </w:r>
                            <w:r w:rsidRPr="00C61721">
                              <w:rPr>
                                <w:color w:val="000000" w:themeColor="text1"/>
                                <w:sz w:val="28"/>
                                <w:szCs w:val="28"/>
                                <w:lang w:val="fr-FR"/>
                              </w:rPr>
                              <w:t>la version</w:t>
                            </w:r>
                            <w:r w:rsidR="00273DAB" w:rsidRPr="00C61721">
                              <w:rPr>
                                <w:color w:val="000000" w:themeColor="text1"/>
                                <w:sz w:val="28"/>
                                <w:szCs w:val="28"/>
                                <w:lang w:val="fr-F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1B4DD48" id="_x0000_s1112" style="position:absolute;left:0;text-align:left;margin-left:14.65pt;margin-top:-25.25pt;width:428.25pt;height:73.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" filled="f" stroked="f" strokeweight="1pt">
                <v:stroke joinstyle="miter"/>
                <v:textbox>
                  <w:txbxContent>
                    <w:p w14:paraId="0148E1CF" w14:textId="77777777" w:rsidR="009C37C4" w:rsidRPr="00C61721" w:rsidRDefault="009C37C4" w:rsidP="009C37C4">
                      <w:pPr>
                        <w:jc w:val="center"/>
                        <w:rPr>
                          <w:color w:val="000000" w:themeColor="text1"/>
                          <w:sz w:val="28"/>
                          <w:szCs w:val="28"/>
                          <w:lang w:val="fr-FR"/>
                        </w:rPr>
                      </w:pPr>
                      <w:r w:rsidRPr="00C61721">
                        <w:rPr>
                          <w:color w:val="000000" w:themeColor="text1"/>
                          <w:sz w:val="28"/>
                          <w:szCs w:val="28"/>
                          <w:lang w:val="fr-FR"/>
                        </w:rPr>
                        <w:t xml:space="preserve">Le Labels respectifs, le numero du conteneur, le nom du </w:t>
                      </w:r>
                      <w:proofErr w:type="spellStart"/>
                      <w:r w:rsidRPr="00C61721">
                        <w:rPr>
                          <w:color w:val="000000" w:themeColor="text1"/>
                          <w:sz w:val="28"/>
                          <w:szCs w:val="28"/>
                          <w:lang w:val="fr-FR"/>
                        </w:rPr>
                        <w:t>repertoire</w:t>
                      </w:r>
                      <w:proofErr w:type="spellEnd"/>
                      <w:r w:rsidRPr="00C61721">
                        <w:rPr>
                          <w:color w:val="000000" w:themeColor="text1"/>
                          <w:sz w:val="28"/>
                          <w:szCs w:val="28"/>
                          <w:lang w:val="fr-FR"/>
                        </w:rPr>
                        <w:t xml:space="preserve">, le chemin d’accès au fichier de configuration, le chemin d’accès au </w:t>
                      </w:r>
                      <w:proofErr w:type="spellStart"/>
                      <w:r w:rsidRPr="00C61721">
                        <w:rPr>
                          <w:color w:val="000000" w:themeColor="text1"/>
                          <w:sz w:val="28"/>
                          <w:szCs w:val="28"/>
                          <w:lang w:val="fr-FR"/>
                        </w:rPr>
                        <w:t>repertoire</w:t>
                      </w:r>
                      <w:proofErr w:type="spellEnd"/>
                      <w:r w:rsidRPr="00C61721">
                        <w:rPr>
                          <w:color w:val="000000" w:themeColor="text1"/>
                          <w:sz w:val="28"/>
                          <w:szCs w:val="28"/>
                          <w:lang w:val="fr-FR"/>
                        </w:rPr>
                        <w:t xml:space="preserve"> courant, le nom du service</w:t>
                      </w:r>
                      <w:r w:rsidR="00273DAB" w:rsidRPr="00C61721">
                        <w:rPr>
                          <w:color w:val="000000" w:themeColor="text1"/>
                          <w:sz w:val="28"/>
                          <w:szCs w:val="28"/>
                          <w:lang w:val="fr-FR"/>
                        </w:rPr>
                        <w:t xml:space="preserve"> et </w:t>
                      </w:r>
                      <w:r w:rsidRPr="00C61721">
                        <w:rPr>
                          <w:color w:val="000000" w:themeColor="text1"/>
                          <w:sz w:val="28"/>
                          <w:szCs w:val="28"/>
                          <w:lang w:val="fr-FR"/>
                        </w:rPr>
                        <w:t>la version</w:t>
                      </w:r>
                      <w:r w:rsidR="00273DAB" w:rsidRPr="00C61721">
                        <w:rPr>
                          <w:color w:val="000000" w:themeColor="text1"/>
                          <w:sz w:val="28"/>
                          <w:szCs w:val="28"/>
                          <w:lang w:val="fr-FR"/>
                        </w:rPr>
                        <w:t>.</w:t>
                      </w:r>
                    </w:p>
                  </w:txbxContent>
                </v:textbox>
              </v:roundrect>
            </w:pict>
          </mc:Fallback>
        </mc:AlternateContent>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273DAB"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79072" behindDoc="0" locked="0" layoutInCell="1" allowOverlap="1" wp14:anchorId="7299F2B0" wp14:editId="4899A9B0">
                <wp:simplePos x="0" y="0"/>
                <wp:positionH relativeFrom="column">
                  <wp:posOffset>-452120</wp:posOffset>
                </wp:positionH>
                <wp:positionV relativeFrom="paragraph">
                  <wp:posOffset>4356100</wp:posOffset>
                </wp:positionV>
                <wp:extent cx="6553200" cy="790575"/>
                <wp:effectExtent l="0" t="0" r="0" b="0"/>
                <wp:wrapNone/>
                <wp:docPr id="831723318" name="Rectangle : coins arrondis 28"/>
                <wp:cNvGraphicFramePr/>
                <a:graphic xmlns:a="http://schemas.openxmlformats.org/drawingml/2006/main">
                  <a:graphicData uri="http://schemas.microsoft.com/office/word/2010/wordprocessingShape">
                    <wps:wsp>
                      <wps:cNvSpPr/>
                      <wps:spPr>
                        <a:xfrm>
                          <a:off x="0" y="0"/>
                          <a:ext cx="6553200" cy="7905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E7916D" w14:textId="77777777" w:rsidR="00273DAB" w:rsidRPr="00C61721" w:rsidRDefault="00273DAB" w:rsidP="00273DAB">
                            <w:pPr>
                              <w:jc w:val="center"/>
                              <w:rPr>
                                <w:sz w:val="28"/>
                                <w:szCs w:val="28"/>
                                <w:lang w:val="fr-FR"/>
                              </w:rPr>
                            </w:pPr>
                            <w:r w:rsidRPr="00C61721">
                              <w:rPr>
                                <w:color w:val="000000" w:themeColor="text1"/>
                                <w:sz w:val="28"/>
                                <w:szCs w:val="28"/>
                                <w:lang w:val="fr-FR"/>
                              </w:rPr>
                              <w:t>La partie réseau ou nous retrouverons aliases, l’adresse mac, l’identifiant réseau, l’adresse de la pacerelle et celle du conteneur plus le préfixe pour terminer le nom dns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99F2B0" id="_x0000_s1113" style="position:absolute;left:0;text-align:left;margin-left:-35.6pt;margin-top:343pt;width:516pt;height:62.2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" filled="f" stroked="f" strokeweight="1pt">
                <v:stroke joinstyle="miter"/>
                <v:textbox>
                  <w:txbxContent>
                    <w:p w14:paraId="27E7916D" w14:textId="77777777" w:rsidR="00273DAB" w:rsidRPr="00C61721" w:rsidRDefault="00273DAB" w:rsidP="00273DAB">
                      <w:pPr>
                        <w:jc w:val="center"/>
                        <w:rPr>
                          <w:sz w:val="28"/>
                          <w:szCs w:val="28"/>
                          <w:lang w:val="fr-FR"/>
                        </w:rPr>
                      </w:pPr>
                      <w:r w:rsidRPr="00C61721">
                        <w:rPr>
                          <w:color w:val="000000" w:themeColor="text1"/>
                          <w:sz w:val="28"/>
                          <w:szCs w:val="28"/>
                          <w:lang w:val="fr-FR"/>
                        </w:rPr>
                        <w:t>La partie réseau ou nous retrouverons aliases, l’adresse mac, l’identifiant réseau, l’adresse de la pacerelle et celle du conteneur plus le préfixe pour terminer le nom dns</w:t>
                      </w:r>
                    </w:p>
                  </w:txbxContent>
                </v:textbox>
              </v:roundrect>
            </w:pict>
          </mc:Fallback>
        </mc:AlternateContent>
      </w:r>
      <w:r w:rsidR="00273DAB"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78048" behindDoc="0" locked="0" layoutInCell="1" allowOverlap="1" wp14:anchorId="17003A7C" wp14:editId="6EE5094C">
                <wp:simplePos x="0" y="0"/>
                <wp:positionH relativeFrom="column">
                  <wp:posOffset>-442595</wp:posOffset>
                </wp:positionH>
                <wp:positionV relativeFrom="paragraph">
                  <wp:posOffset>5013325</wp:posOffset>
                </wp:positionV>
                <wp:extent cx="6521450" cy="3800475"/>
                <wp:effectExtent l="0" t="0" r="0" b="0"/>
                <wp:wrapNone/>
                <wp:docPr id="323851060" name="Rectangle : coins arrondis 26"/>
                <wp:cNvGraphicFramePr/>
                <a:graphic xmlns:a="http://schemas.openxmlformats.org/drawingml/2006/main">
                  <a:graphicData uri="http://schemas.microsoft.com/office/word/2010/wordprocessingShape">
                    <wps:wsp>
                      <wps:cNvSpPr/>
                      <wps:spPr>
                        <a:xfrm>
                          <a:off x="0" y="0"/>
                          <a:ext cx="6521450" cy="38004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22A24B" w14:textId="77777777" w:rsidR="00273DAB" w:rsidRDefault="00273DAB" w:rsidP="00273DAB">
                            <w:pPr>
                              <w:pStyle w:val="NormalWeb"/>
                              <w:jc w:val="center"/>
                            </w:pPr>
                            <w:r>
                              <w:rPr>
                                <w:noProof/>
                                <w:lang w:val="fr-FR" w:eastAsia="fr-FR"/>
                              </w:rPr>
                              <w:drawing>
                                <wp:inline distT="0" distB="0" distL="0" distR="0" wp14:anchorId="78D66F3F" wp14:editId="1D257CAB">
                                  <wp:extent cx="5343525" cy="3343275"/>
                                  <wp:effectExtent l="0" t="0" r="9525" b="9525"/>
                                  <wp:docPr id="179179893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2">
                                            <a:extLst>
                                              <a:ext uri="{28A0092B-C50C-407E-A947-70E740481C1C}">
                                                <a14:useLocalDpi xmlns:a14="http://schemas.microsoft.com/office/drawing/2010/main" val="0"/>
                                              </a:ext>
                                            </a:extLst>
                                          </a:blip>
                                          <a:srcRect l="5027" t="7709" r="7836" b="24498"/>
                                          <a:stretch/>
                                        </pic:blipFill>
                                        <pic:spPr bwMode="auto">
                                          <a:xfrm>
                                            <a:off x="0" y="0"/>
                                            <a:ext cx="53435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68B8F893" w14:textId="77777777" w:rsidR="00273DAB" w:rsidRDefault="00273DAB" w:rsidP="00273DA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003A7C" id="_x0000_s1114" style="position:absolute;left:0;text-align:left;margin-left:-34.85pt;margin-top:394.75pt;width:513.5pt;height:299.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" filled="f" stroked="f" strokeweight="1pt">
                <v:stroke joinstyle="miter"/>
                <v:textbox>
                  <w:txbxContent>
                    <w:p w14:paraId="4122A24B" w14:textId="77777777" w:rsidR="00273DAB" w:rsidRDefault="00273DAB" w:rsidP="00273DAB">
                      <w:pPr>
                        <w:pStyle w:val="NormalWeb"/>
                        <w:jc w:val="center"/>
                      </w:pPr>
                      <w:r>
                        <w:rPr>
                          <w:noProof/>
                          <w:lang w:val="fr-FR" w:eastAsia="fr-FR"/>
                        </w:rPr>
                        <w:drawing>
                          <wp:inline distT="0" distB="0" distL="0" distR="0" wp14:anchorId="78D66F3F" wp14:editId="1D257CAB">
                            <wp:extent cx="5343525" cy="3343275"/>
                            <wp:effectExtent l="0" t="0" r="9525" b="9525"/>
                            <wp:docPr id="179179893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2">
                                      <a:extLst>
                                        <a:ext uri="{28A0092B-C50C-407E-A947-70E740481C1C}">
                                          <a14:useLocalDpi xmlns:a14="http://schemas.microsoft.com/office/drawing/2010/main" val="0"/>
                                        </a:ext>
                                      </a:extLst>
                                    </a:blip>
                                    <a:srcRect l="5027" t="7709" r="7836" b="24498"/>
                                    <a:stretch/>
                                  </pic:blipFill>
                                  <pic:spPr bwMode="auto">
                                    <a:xfrm>
                                      <a:off x="0" y="0"/>
                                      <a:ext cx="53435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68B8F893" w14:textId="77777777" w:rsidR="00273DAB" w:rsidRDefault="00273DAB" w:rsidP="00273DAB">
                      <w:pPr>
                        <w:jc w:val="center"/>
                      </w:pPr>
                    </w:p>
                  </w:txbxContent>
                </v:textbox>
              </v:roundrect>
            </w:pict>
          </mc:Fallback>
        </mc:AlternateContent>
      </w:r>
      <w:r w:rsidR="009C37C4"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77024" behindDoc="0" locked="0" layoutInCell="1" allowOverlap="1" wp14:anchorId="7ED053ED" wp14:editId="52079988">
                <wp:simplePos x="0" y="0"/>
                <wp:positionH relativeFrom="column">
                  <wp:posOffset>-290195</wp:posOffset>
                </wp:positionH>
                <wp:positionV relativeFrom="paragraph">
                  <wp:posOffset>631825</wp:posOffset>
                </wp:positionV>
                <wp:extent cx="6369154" cy="3895725"/>
                <wp:effectExtent l="0" t="0" r="0" b="0"/>
                <wp:wrapNone/>
                <wp:docPr id="1650996362" name="Rectangle : coins arrondis 24"/>
                <wp:cNvGraphicFramePr/>
                <a:graphic xmlns:a="http://schemas.openxmlformats.org/drawingml/2006/main">
                  <a:graphicData uri="http://schemas.microsoft.com/office/word/2010/wordprocessingShape">
                    <wps:wsp>
                      <wps:cNvSpPr/>
                      <wps:spPr>
                        <a:xfrm>
                          <a:off x="0" y="0"/>
                          <a:ext cx="6369154" cy="38957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F27236" w14:textId="77777777" w:rsidR="009C37C4" w:rsidRDefault="009C37C4" w:rsidP="009C37C4">
                            <w:pPr>
                              <w:pStyle w:val="NormalWeb"/>
                              <w:jc w:val="center"/>
                            </w:pPr>
                            <w:r>
                              <w:rPr>
                                <w:noProof/>
                                <w:lang w:val="fr-FR" w:eastAsia="fr-FR"/>
                              </w:rPr>
                              <w:drawing>
                                <wp:inline distT="0" distB="0" distL="0" distR="0" wp14:anchorId="5576BC4C" wp14:editId="32489A84">
                                  <wp:extent cx="5172075" cy="3486150"/>
                                  <wp:effectExtent l="0" t="0" r="9525" b="0"/>
                                  <wp:docPr id="1372230488"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3">
                                            <a:extLst>
                                              <a:ext uri="{28A0092B-C50C-407E-A947-70E740481C1C}">
                                                <a14:useLocalDpi xmlns:a14="http://schemas.microsoft.com/office/drawing/2010/main" val="0"/>
                                              </a:ext>
                                            </a:extLst>
                                          </a:blip>
                                          <a:srcRect l="5091" t="7389" r="10148" b="17116"/>
                                          <a:stretch/>
                                        </pic:blipFill>
                                        <pic:spPr bwMode="auto">
                                          <a:xfrm>
                                            <a:off x="0" y="0"/>
                                            <a:ext cx="5172575" cy="3486487"/>
                                          </a:xfrm>
                                          <a:prstGeom prst="rect">
                                            <a:avLst/>
                                          </a:prstGeom>
                                          <a:noFill/>
                                          <a:ln>
                                            <a:noFill/>
                                          </a:ln>
                                          <a:extLst>
                                            <a:ext uri="{53640926-AAD7-44D8-BBD7-CCE9431645EC}">
                                              <a14:shadowObscured xmlns:a14="http://schemas.microsoft.com/office/drawing/2010/main"/>
                                            </a:ext>
                                          </a:extLst>
                                        </pic:spPr>
                                      </pic:pic>
                                    </a:graphicData>
                                  </a:graphic>
                                </wp:inline>
                              </w:drawing>
                            </w:r>
                          </w:p>
                          <w:p w14:paraId="6514754E" w14:textId="77777777" w:rsidR="009C37C4" w:rsidRDefault="009C37C4" w:rsidP="009C37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D053ED" id="_x0000_s1115" style="position:absolute;left:0;text-align:left;margin-left:-22.85pt;margin-top:49.75pt;width:501.5pt;height:306.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" filled="f" stroked="f" strokeweight="1pt">
                <v:stroke joinstyle="miter"/>
                <v:textbox>
                  <w:txbxContent>
                    <w:p w14:paraId="79F27236" w14:textId="77777777" w:rsidR="009C37C4" w:rsidRDefault="009C37C4" w:rsidP="009C37C4">
                      <w:pPr>
                        <w:pStyle w:val="NormalWeb"/>
                        <w:jc w:val="center"/>
                      </w:pPr>
                      <w:r>
                        <w:rPr>
                          <w:noProof/>
                          <w:lang w:val="fr-FR" w:eastAsia="fr-FR"/>
                        </w:rPr>
                        <w:drawing>
                          <wp:inline distT="0" distB="0" distL="0" distR="0" wp14:anchorId="5576BC4C" wp14:editId="32489A84">
                            <wp:extent cx="5172075" cy="3486150"/>
                            <wp:effectExtent l="0" t="0" r="9525" b="0"/>
                            <wp:docPr id="1372230488"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3">
                                      <a:extLst>
                                        <a:ext uri="{28A0092B-C50C-407E-A947-70E740481C1C}">
                                          <a14:useLocalDpi xmlns:a14="http://schemas.microsoft.com/office/drawing/2010/main" val="0"/>
                                        </a:ext>
                                      </a:extLst>
                                    </a:blip>
                                    <a:srcRect l="5091" t="7389" r="10148" b="17116"/>
                                    <a:stretch/>
                                  </pic:blipFill>
                                  <pic:spPr bwMode="auto">
                                    <a:xfrm>
                                      <a:off x="0" y="0"/>
                                      <a:ext cx="5172575" cy="3486487"/>
                                    </a:xfrm>
                                    <a:prstGeom prst="rect">
                                      <a:avLst/>
                                    </a:prstGeom>
                                    <a:noFill/>
                                    <a:ln>
                                      <a:noFill/>
                                    </a:ln>
                                    <a:extLst>
                                      <a:ext uri="{53640926-AAD7-44D8-BBD7-CCE9431645EC}">
                                        <a14:shadowObscured xmlns:a14="http://schemas.microsoft.com/office/drawing/2010/main"/>
                                      </a:ext>
                                    </a:extLst>
                                  </pic:spPr>
                                </pic:pic>
                              </a:graphicData>
                            </a:graphic>
                          </wp:inline>
                        </w:drawing>
                      </w:r>
                    </w:p>
                    <w:p w14:paraId="6514754E" w14:textId="77777777" w:rsidR="009C37C4" w:rsidRDefault="009C37C4" w:rsidP="009C37C4">
                      <w:pPr>
                        <w:jc w:val="center"/>
                      </w:pPr>
                    </w:p>
                  </w:txbxContent>
                </v:textbox>
              </v:roundrect>
            </w:pict>
          </mc:Fallback>
        </mc:AlternateContent>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r w:rsidR="009C37C4" w:rsidRPr="00C61721">
        <w:rPr>
          <w:rFonts w:ascii="Times New Roman" w:hAnsi="Times New Roman" w:cs="Times New Roman"/>
          <w:b/>
          <w:bCs/>
          <w:color w:val="000000" w:themeColor="text1"/>
          <w:sz w:val="32"/>
          <w:szCs w:val="32"/>
          <w:lang w:val="fr-FR"/>
        </w:rPr>
        <w:tab/>
      </w:r>
    </w:p>
    <w:p w14:paraId="47D7987E"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3501E946"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255EF18E"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4665A73B"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44CD69AF"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175C43F4"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49A7B843"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4254CD43"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4A5364E5"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7C52920F"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06BA46BC"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33384262"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10578A43"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095FEBF5"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3FEBD1A6"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54D69742"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4775A388"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070F691C"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753FFC55"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32C04CAE"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164A762C"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41A429FC" w14:textId="77777777" w:rsidR="00FB19CB" w:rsidRPr="00C61721" w:rsidRDefault="00FB19CB"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w:lastRenderedPageBreak/>
        <mc:AlternateContent>
          <mc:Choice Requires="wps">
            <w:drawing>
              <wp:anchor distT="0" distB="0" distL="114300" distR="114300" simplePos="0" relativeHeight="251780096" behindDoc="0" locked="0" layoutInCell="1" allowOverlap="1" wp14:anchorId="1930A3BC" wp14:editId="68A284D4">
                <wp:simplePos x="0" y="0"/>
                <wp:positionH relativeFrom="column">
                  <wp:posOffset>-194945</wp:posOffset>
                </wp:positionH>
                <wp:positionV relativeFrom="paragraph">
                  <wp:posOffset>-358775</wp:posOffset>
                </wp:positionV>
                <wp:extent cx="6407975" cy="816583"/>
                <wp:effectExtent l="0" t="0" r="0" b="0"/>
                <wp:wrapNone/>
                <wp:docPr id="1301544386" name="Rectangle : coins arrondis 29"/>
                <wp:cNvGraphicFramePr/>
                <a:graphic xmlns:a="http://schemas.openxmlformats.org/drawingml/2006/main">
                  <a:graphicData uri="http://schemas.microsoft.com/office/word/2010/wordprocessingShape">
                    <wps:wsp>
                      <wps:cNvSpPr/>
                      <wps:spPr>
                        <a:xfrm>
                          <a:off x="0" y="0"/>
                          <a:ext cx="6407975" cy="816583"/>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C857104" w14:textId="77777777" w:rsidR="00FB19CB" w:rsidRPr="00C61721" w:rsidRDefault="006A6679" w:rsidP="00FB19CB">
                            <w:pPr>
                              <w:jc w:val="center"/>
                              <w:rPr>
                                <w:color w:val="000000" w:themeColor="text1"/>
                                <w:sz w:val="32"/>
                                <w:szCs w:val="32"/>
                                <w:lang w:val="fr-FR"/>
                              </w:rPr>
                            </w:pPr>
                            <w:r w:rsidRPr="00C61721">
                              <w:rPr>
                                <w:color w:val="000000" w:themeColor="text1"/>
                                <w:sz w:val="32"/>
                                <w:szCs w:val="32"/>
                                <w:lang w:val="fr-FR"/>
                              </w:rPr>
                              <w:t xml:space="preserve">La deuxième partie </w:t>
                            </w:r>
                            <w:proofErr w:type="spellStart"/>
                            <w:r w:rsidRPr="00C61721">
                              <w:rPr>
                                <w:color w:val="000000" w:themeColor="text1"/>
                                <w:sz w:val="32"/>
                                <w:szCs w:val="32"/>
                                <w:lang w:val="fr-FR"/>
                              </w:rPr>
                              <w:t>resort</w:t>
                            </w:r>
                            <w:proofErr w:type="spellEnd"/>
                            <w:r w:rsidRPr="00C61721">
                              <w:rPr>
                                <w:color w:val="000000" w:themeColor="text1"/>
                                <w:sz w:val="32"/>
                                <w:szCs w:val="32"/>
                                <w:lang w:val="fr-FR"/>
                              </w:rPr>
                              <w:t xml:space="preserve"> l’adresse ip, l’aliases, l’adresse mac, l’identifiant, la pacerelle, le préfixe et le dns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930A3BC" id="Rectangle : coins arrondis 29" o:spid="_x0000_s1116" style="position:absolute;left:0;text-align:left;margin-left:-15.35pt;margin-top:-28.25pt;width:504.55pt;height:64.3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" filled="f" stroked="f" strokeweight="1pt">
                <v:stroke joinstyle="miter"/>
                <v:textbox>
                  <w:txbxContent>
                    <w:p w14:paraId="5C857104" w14:textId="77777777" w:rsidR="00FB19CB" w:rsidRPr="00C61721" w:rsidRDefault="006A6679" w:rsidP="00FB19CB">
                      <w:pPr>
                        <w:jc w:val="center"/>
                        <w:rPr>
                          <w:color w:val="000000" w:themeColor="text1"/>
                          <w:sz w:val="32"/>
                          <w:szCs w:val="32"/>
                          <w:lang w:val="fr-FR"/>
                        </w:rPr>
                      </w:pPr>
                      <w:r w:rsidRPr="00C61721">
                        <w:rPr>
                          <w:color w:val="000000" w:themeColor="text1"/>
                          <w:sz w:val="32"/>
                          <w:szCs w:val="32"/>
                          <w:lang w:val="fr-FR"/>
                        </w:rPr>
                        <w:t xml:space="preserve">La deuxième partie </w:t>
                      </w:r>
                      <w:proofErr w:type="spellStart"/>
                      <w:r w:rsidRPr="00C61721">
                        <w:rPr>
                          <w:color w:val="000000" w:themeColor="text1"/>
                          <w:sz w:val="32"/>
                          <w:szCs w:val="32"/>
                          <w:lang w:val="fr-FR"/>
                        </w:rPr>
                        <w:t>resort</w:t>
                      </w:r>
                      <w:proofErr w:type="spellEnd"/>
                      <w:r w:rsidRPr="00C61721">
                        <w:rPr>
                          <w:color w:val="000000" w:themeColor="text1"/>
                          <w:sz w:val="32"/>
                          <w:szCs w:val="32"/>
                          <w:lang w:val="fr-FR"/>
                        </w:rPr>
                        <w:t xml:space="preserve"> l’adresse ip, l’aliases, l’adresse mac, l’identifiant, la pacerelle, le préfixe et le dns</w:t>
                      </w:r>
                    </w:p>
                  </w:txbxContent>
                </v:textbox>
              </v:roundrect>
            </w:pict>
          </mc:Fallback>
        </mc:AlternateContent>
      </w:r>
    </w:p>
    <w:p w14:paraId="51EB84A2" w14:textId="77777777" w:rsidR="00FB19CB" w:rsidRPr="00C61721" w:rsidRDefault="00FB19CB"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81120" behindDoc="0" locked="0" layoutInCell="1" allowOverlap="1" wp14:anchorId="7A0627DA" wp14:editId="2E9C3A9C">
                <wp:simplePos x="0" y="0"/>
                <wp:positionH relativeFrom="column">
                  <wp:posOffset>-61595</wp:posOffset>
                </wp:positionH>
                <wp:positionV relativeFrom="paragraph">
                  <wp:posOffset>135255</wp:posOffset>
                </wp:positionV>
                <wp:extent cx="6067425" cy="4076700"/>
                <wp:effectExtent l="0" t="0" r="0" b="0"/>
                <wp:wrapNone/>
                <wp:docPr id="1277006406" name="Rectangle : coins arrondis 30"/>
                <wp:cNvGraphicFramePr/>
                <a:graphic xmlns:a="http://schemas.openxmlformats.org/drawingml/2006/main">
                  <a:graphicData uri="http://schemas.microsoft.com/office/word/2010/wordprocessingShape">
                    <wps:wsp>
                      <wps:cNvSpPr/>
                      <wps:spPr>
                        <a:xfrm>
                          <a:off x="0" y="0"/>
                          <a:ext cx="6067425" cy="40767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A14A85" w14:textId="77777777" w:rsidR="006A6679" w:rsidRDefault="006A6679" w:rsidP="006A6679">
                            <w:pPr>
                              <w:pStyle w:val="NormalWeb"/>
                              <w:jc w:val="center"/>
                            </w:pPr>
                            <w:r>
                              <w:rPr>
                                <w:noProof/>
                                <w:lang w:val="fr-FR" w:eastAsia="fr-FR"/>
                              </w:rPr>
                              <w:drawing>
                                <wp:inline distT="0" distB="0" distL="0" distR="0" wp14:anchorId="4722858D" wp14:editId="3745B5BE">
                                  <wp:extent cx="5219700" cy="3457575"/>
                                  <wp:effectExtent l="0" t="0" r="0" b="9525"/>
                                  <wp:docPr id="60152190"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4">
                                            <a:extLst>
                                              <a:ext uri="{28A0092B-C50C-407E-A947-70E740481C1C}">
                                                <a14:useLocalDpi xmlns:a14="http://schemas.microsoft.com/office/drawing/2010/main" val="0"/>
                                              </a:ext>
                                            </a:extLst>
                                          </a:blip>
                                          <a:srcRect l="5698" t="8450" r="6816" b="8098"/>
                                          <a:stretch/>
                                        </pic:blipFill>
                                        <pic:spPr bwMode="auto">
                                          <a:xfrm>
                                            <a:off x="0" y="0"/>
                                            <a:ext cx="5219700" cy="3457575"/>
                                          </a:xfrm>
                                          <a:prstGeom prst="rect">
                                            <a:avLst/>
                                          </a:prstGeom>
                                          <a:noFill/>
                                          <a:ln>
                                            <a:noFill/>
                                          </a:ln>
                                          <a:extLst>
                                            <a:ext uri="{53640926-AAD7-44D8-BBD7-CCE9431645EC}">
                                              <a14:shadowObscured xmlns:a14="http://schemas.microsoft.com/office/drawing/2010/main"/>
                                            </a:ext>
                                          </a:extLst>
                                        </pic:spPr>
                                      </pic:pic>
                                    </a:graphicData>
                                  </a:graphic>
                                </wp:inline>
                              </w:drawing>
                            </w:r>
                          </w:p>
                          <w:p w14:paraId="54B4B70B" w14:textId="77777777" w:rsidR="00FB19CB" w:rsidRDefault="00FB19CB" w:rsidP="00FB19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0627DA" id="_x0000_s1117" style="position:absolute;left:0;text-align:left;margin-left:-4.85pt;margin-top:10.65pt;width:477.75pt;height:3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" filled="f" stroked="f" strokeweight="1pt">
                <v:stroke joinstyle="miter"/>
                <v:textbox>
                  <w:txbxContent>
                    <w:p w14:paraId="66A14A85" w14:textId="77777777" w:rsidR="006A6679" w:rsidRDefault="006A6679" w:rsidP="006A6679">
                      <w:pPr>
                        <w:pStyle w:val="NormalWeb"/>
                        <w:jc w:val="center"/>
                      </w:pPr>
                      <w:r>
                        <w:rPr>
                          <w:noProof/>
                          <w:lang w:val="fr-FR" w:eastAsia="fr-FR"/>
                        </w:rPr>
                        <w:drawing>
                          <wp:inline distT="0" distB="0" distL="0" distR="0" wp14:anchorId="4722858D" wp14:editId="3745B5BE">
                            <wp:extent cx="5219700" cy="3457575"/>
                            <wp:effectExtent l="0" t="0" r="0" b="9525"/>
                            <wp:docPr id="60152190"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4">
                                      <a:extLst>
                                        <a:ext uri="{28A0092B-C50C-407E-A947-70E740481C1C}">
                                          <a14:useLocalDpi xmlns:a14="http://schemas.microsoft.com/office/drawing/2010/main" val="0"/>
                                        </a:ext>
                                      </a:extLst>
                                    </a:blip>
                                    <a:srcRect l="5698" t="8450" r="6816" b="8098"/>
                                    <a:stretch/>
                                  </pic:blipFill>
                                  <pic:spPr bwMode="auto">
                                    <a:xfrm>
                                      <a:off x="0" y="0"/>
                                      <a:ext cx="5219700" cy="3457575"/>
                                    </a:xfrm>
                                    <a:prstGeom prst="rect">
                                      <a:avLst/>
                                    </a:prstGeom>
                                    <a:noFill/>
                                    <a:ln>
                                      <a:noFill/>
                                    </a:ln>
                                    <a:extLst>
                                      <a:ext uri="{53640926-AAD7-44D8-BBD7-CCE9431645EC}">
                                        <a14:shadowObscured xmlns:a14="http://schemas.microsoft.com/office/drawing/2010/main"/>
                                      </a:ext>
                                    </a:extLst>
                                  </pic:spPr>
                                </pic:pic>
                              </a:graphicData>
                            </a:graphic>
                          </wp:inline>
                        </w:drawing>
                      </w:r>
                    </w:p>
                    <w:p w14:paraId="54B4B70B" w14:textId="77777777" w:rsidR="00FB19CB" w:rsidRDefault="00FB19CB" w:rsidP="00FB19CB">
                      <w:pPr>
                        <w:jc w:val="center"/>
                      </w:pPr>
                    </w:p>
                  </w:txbxContent>
                </v:textbox>
              </v:roundrect>
            </w:pict>
          </mc:Fallback>
        </mc:AlternateContent>
      </w:r>
    </w:p>
    <w:p w14:paraId="534C1DC2"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2A1E6C53"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6C2E859D"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4FC8D397"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666A35EC"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13A3986C"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061B1A1D"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58C58AD3"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2D6B94A6"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13326F89"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10ED9C56" w14:textId="77777777" w:rsidR="00FB19CB" w:rsidRPr="00C61721" w:rsidRDefault="006A6679"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82144" behindDoc="0" locked="0" layoutInCell="1" allowOverlap="1" wp14:anchorId="5933DE1D" wp14:editId="03EDECCA">
                <wp:simplePos x="0" y="0"/>
                <wp:positionH relativeFrom="column">
                  <wp:posOffset>-156845</wp:posOffset>
                </wp:positionH>
                <wp:positionV relativeFrom="paragraph">
                  <wp:posOffset>254000</wp:posOffset>
                </wp:positionV>
                <wp:extent cx="6419850" cy="704850"/>
                <wp:effectExtent l="0" t="0" r="0" b="0"/>
                <wp:wrapNone/>
                <wp:docPr id="1614458687" name="Rectangle : coins arrondis 32"/>
                <wp:cNvGraphicFramePr/>
                <a:graphic xmlns:a="http://schemas.openxmlformats.org/drawingml/2006/main">
                  <a:graphicData uri="http://schemas.microsoft.com/office/word/2010/wordprocessingShape">
                    <wps:wsp>
                      <wps:cNvSpPr/>
                      <wps:spPr>
                        <a:xfrm>
                          <a:off x="0" y="0"/>
                          <a:ext cx="6419850" cy="7048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4D37A" w14:textId="77777777" w:rsidR="006A6679" w:rsidRPr="00353ECE" w:rsidRDefault="006A6679" w:rsidP="006A6679">
                            <w:pPr>
                              <w:rPr>
                                <w:rFonts w:ascii="Times New Roman" w:hAnsi="Times New Roman" w:cs="Times New Roman"/>
                                <w:color w:val="000000" w:themeColor="text1"/>
                                <w:sz w:val="28"/>
                                <w:szCs w:val="28"/>
                                <w:lang w:val="fr-FR"/>
                              </w:rPr>
                            </w:pPr>
                            <w:r>
                              <w:rPr>
                                <w:rFonts w:ascii="Times New Roman" w:hAnsi="Times New Roman" w:cs="Times New Roman"/>
                                <w:color w:val="000000" w:themeColor="text1"/>
                                <w:sz w:val="28"/>
                                <w:szCs w:val="28"/>
                                <w:lang w:val="fr-FR"/>
                              </w:rPr>
                              <w:t xml:space="preserve"> </w:t>
                            </w:r>
                            <w:r w:rsidR="000D0DFA">
                              <w:rPr>
                                <w:rFonts w:ascii="Times New Roman" w:hAnsi="Times New Roman" w:cs="Times New Roman"/>
                                <w:color w:val="000000" w:themeColor="text1"/>
                                <w:sz w:val="28"/>
                                <w:szCs w:val="28"/>
                                <w:lang w:val="fr-FR"/>
                              </w:rPr>
                              <w:t>N</w:t>
                            </w:r>
                            <w:r w:rsidRPr="001550D4">
                              <w:rPr>
                                <w:rFonts w:ascii="Times New Roman" w:hAnsi="Times New Roman" w:cs="Times New Roman"/>
                                <w:color w:val="000000" w:themeColor="text1"/>
                                <w:sz w:val="28"/>
                                <w:szCs w:val="28"/>
                                <w:lang w:val="fr-FR"/>
                              </w:rPr>
                              <w:t>ous exécuterons la commande docker inspect</w:t>
                            </w:r>
                            <w:r w:rsidR="000D0DFA">
                              <w:rPr>
                                <w:rFonts w:ascii="Times New Roman" w:hAnsi="Times New Roman" w:cs="Times New Roman"/>
                                <w:color w:val="000000" w:themeColor="text1"/>
                                <w:sz w:val="28"/>
                                <w:szCs w:val="28"/>
                                <w:lang w:val="fr-FR"/>
                              </w:rPr>
                              <w:t xml:space="preserve"> mysql</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pour voir</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l’ensemble des configurations effectuées</w:t>
                            </w:r>
                            <w:r>
                              <w:rPr>
                                <w:rFonts w:ascii="Times New Roman" w:hAnsi="Times New Roman" w:cs="Times New Roman"/>
                                <w:color w:val="000000" w:themeColor="text1"/>
                                <w:sz w:val="28"/>
                                <w:szCs w:val="28"/>
                                <w:lang w:val="fr-FR"/>
                              </w:rPr>
                              <w:t xml:space="preserve"> une </w:t>
                            </w:r>
                            <w:r w:rsidR="000D0DFA">
                              <w:rPr>
                                <w:rFonts w:ascii="Times New Roman" w:hAnsi="Times New Roman" w:cs="Times New Roman"/>
                                <w:color w:val="000000" w:themeColor="text1"/>
                                <w:sz w:val="28"/>
                                <w:szCs w:val="28"/>
                                <w:lang w:val="fr-FR"/>
                              </w:rPr>
                              <w:t xml:space="preserve">seconde </w:t>
                            </w:r>
                            <w:r>
                              <w:rPr>
                                <w:rFonts w:ascii="Times New Roman" w:hAnsi="Times New Roman" w:cs="Times New Roman"/>
                                <w:color w:val="000000" w:themeColor="text1"/>
                                <w:sz w:val="28"/>
                                <w:szCs w:val="28"/>
                                <w:lang w:val="fr-FR"/>
                              </w:rPr>
                              <w:t>fois</w:t>
                            </w:r>
                            <w:r w:rsidRPr="001550D4">
                              <w:rPr>
                                <w:rFonts w:ascii="Times New Roman" w:hAnsi="Times New Roman" w:cs="Times New Roman"/>
                                <w:color w:val="000000" w:themeColor="text1"/>
                                <w:sz w:val="28"/>
                                <w:szCs w:val="28"/>
                                <w:lang w:val="fr-FR"/>
                              </w:rPr>
                              <w:t>.</w:t>
                            </w:r>
                          </w:p>
                          <w:p w14:paraId="78E1B141" w14:textId="77777777" w:rsidR="006A6679" w:rsidRPr="00C61721" w:rsidRDefault="006A6679" w:rsidP="006A6679">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933DE1D" id="_x0000_s1118" style="position:absolute;left:0;text-align:left;margin-left:-12.35pt;margin-top:20pt;width:505.5pt;height:55.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" filled="f" stroked="f" strokeweight="1pt">
                <v:stroke joinstyle="miter"/>
                <v:textbox>
                  <w:txbxContent>
                    <w:p w14:paraId="0C74D37A" w14:textId="77777777" w:rsidR="006A6679" w:rsidRPr="00353ECE" w:rsidRDefault="006A6679" w:rsidP="006A6679">
                      <w:pPr>
                        <w:rPr>
                          <w:rFonts w:ascii="Times New Roman" w:hAnsi="Times New Roman" w:cs="Times New Roman"/>
                          <w:color w:val="000000" w:themeColor="text1"/>
                          <w:sz w:val="28"/>
                          <w:szCs w:val="28"/>
                          <w:lang w:val="fr-FR"/>
                        </w:rPr>
                      </w:pPr>
                      <w:r>
                        <w:rPr>
                          <w:rFonts w:ascii="Times New Roman" w:hAnsi="Times New Roman" w:cs="Times New Roman"/>
                          <w:color w:val="000000" w:themeColor="text1"/>
                          <w:sz w:val="28"/>
                          <w:szCs w:val="28"/>
                          <w:lang w:val="fr-FR"/>
                        </w:rPr>
                        <w:t xml:space="preserve"> </w:t>
                      </w:r>
                      <w:r w:rsidR="000D0DFA">
                        <w:rPr>
                          <w:rFonts w:ascii="Times New Roman" w:hAnsi="Times New Roman" w:cs="Times New Roman"/>
                          <w:color w:val="000000" w:themeColor="text1"/>
                          <w:sz w:val="28"/>
                          <w:szCs w:val="28"/>
                          <w:lang w:val="fr-FR"/>
                        </w:rPr>
                        <w:t>N</w:t>
                      </w:r>
                      <w:r w:rsidRPr="001550D4">
                        <w:rPr>
                          <w:rFonts w:ascii="Times New Roman" w:hAnsi="Times New Roman" w:cs="Times New Roman"/>
                          <w:color w:val="000000" w:themeColor="text1"/>
                          <w:sz w:val="28"/>
                          <w:szCs w:val="28"/>
                          <w:lang w:val="fr-FR"/>
                        </w:rPr>
                        <w:t>ous exécuterons la commande docker inspect</w:t>
                      </w:r>
                      <w:r w:rsidR="000D0DFA">
                        <w:rPr>
                          <w:rFonts w:ascii="Times New Roman" w:hAnsi="Times New Roman" w:cs="Times New Roman"/>
                          <w:color w:val="000000" w:themeColor="text1"/>
                          <w:sz w:val="28"/>
                          <w:szCs w:val="28"/>
                          <w:lang w:val="fr-FR"/>
                        </w:rPr>
                        <w:t xml:space="preserve"> mysql</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pour voir</w:t>
                      </w:r>
                      <w:r>
                        <w:rPr>
                          <w:rFonts w:ascii="Times New Roman" w:hAnsi="Times New Roman" w:cs="Times New Roman"/>
                          <w:color w:val="000000" w:themeColor="text1"/>
                          <w:sz w:val="28"/>
                          <w:szCs w:val="28"/>
                          <w:lang w:val="fr-FR"/>
                        </w:rPr>
                        <w:t xml:space="preserve"> </w:t>
                      </w:r>
                      <w:r w:rsidRPr="001550D4">
                        <w:rPr>
                          <w:rFonts w:ascii="Times New Roman" w:hAnsi="Times New Roman" w:cs="Times New Roman"/>
                          <w:color w:val="000000" w:themeColor="text1"/>
                          <w:sz w:val="28"/>
                          <w:szCs w:val="28"/>
                          <w:lang w:val="fr-FR"/>
                        </w:rPr>
                        <w:t>l’ensemble des configurations effectuées</w:t>
                      </w:r>
                      <w:r>
                        <w:rPr>
                          <w:rFonts w:ascii="Times New Roman" w:hAnsi="Times New Roman" w:cs="Times New Roman"/>
                          <w:color w:val="000000" w:themeColor="text1"/>
                          <w:sz w:val="28"/>
                          <w:szCs w:val="28"/>
                          <w:lang w:val="fr-FR"/>
                        </w:rPr>
                        <w:t xml:space="preserve"> une </w:t>
                      </w:r>
                      <w:r w:rsidR="000D0DFA">
                        <w:rPr>
                          <w:rFonts w:ascii="Times New Roman" w:hAnsi="Times New Roman" w:cs="Times New Roman"/>
                          <w:color w:val="000000" w:themeColor="text1"/>
                          <w:sz w:val="28"/>
                          <w:szCs w:val="28"/>
                          <w:lang w:val="fr-FR"/>
                        </w:rPr>
                        <w:t xml:space="preserve">seconde </w:t>
                      </w:r>
                      <w:r>
                        <w:rPr>
                          <w:rFonts w:ascii="Times New Roman" w:hAnsi="Times New Roman" w:cs="Times New Roman"/>
                          <w:color w:val="000000" w:themeColor="text1"/>
                          <w:sz w:val="28"/>
                          <w:szCs w:val="28"/>
                          <w:lang w:val="fr-FR"/>
                        </w:rPr>
                        <w:t>fois</w:t>
                      </w:r>
                      <w:r w:rsidRPr="001550D4">
                        <w:rPr>
                          <w:rFonts w:ascii="Times New Roman" w:hAnsi="Times New Roman" w:cs="Times New Roman"/>
                          <w:color w:val="000000" w:themeColor="text1"/>
                          <w:sz w:val="28"/>
                          <w:szCs w:val="28"/>
                          <w:lang w:val="fr-FR"/>
                        </w:rPr>
                        <w:t>.</w:t>
                      </w:r>
                    </w:p>
                    <w:p w14:paraId="78E1B141" w14:textId="77777777" w:rsidR="006A6679" w:rsidRPr="00C61721" w:rsidRDefault="006A6679" w:rsidP="006A6679">
                      <w:pPr>
                        <w:jc w:val="center"/>
                        <w:rPr>
                          <w:lang w:val="fr-FR"/>
                        </w:rPr>
                      </w:pPr>
                    </w:p>
                  </w:txbxContent>
                </v:textbox>
              </v:roundrect>
            </w:pict>
          </mc:Fallback>
        </mc:AlternateContent>
      </w:r>
    </w:p>
    <w:p w14:paraId="06934040"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5A1482C8" w14:textId="77777777" w:rsidR="00FB19CB" w:rsidRPr="00C61721" w:rsidRDefault="000D0DFA"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83168" behindDoc="0" locked="0" layoutInCell="1" allowOverlap="1" wp14:anchorId="35DCEB8F" wp14:editId="62A284CE">
                <wp:simplePos x="0" y="0"/>
                <wp:positionH relativeFrom="column">
                  <wp:posOffset>-156844</wp:posOffset>
                </wp:positionH>
                <wp:positionV relativeFrom="paragraph">
                  <wp:posOffset>260985</wp:posOffset>
                </wp:positionV>
                <wp:extent cx="6296660" cy="3438525"/>
                <wp:effectExtent l="0" t="0" r="0" b="0"/>
                <wp:wrapNone/>
                <wp:docPr id="1357229169" name="Rectangle : coins arrondis 33"/>
                <wp:cNvGraphicFramePr/>
                <a:graphic xmlns:a="http://schemas.openxmlformats.org/drawingml/2006/main">
                  <a:graphicData uri="http://schemas.microsoft.com/office/word/2010/wordprocessingShape">
                    <wps:wsp>
                      <wps:cNvSpPr/>
                      <wps:spPr>
                        <a:xfrm>
                          <a:off x="0" y="0"/>
                          <a:ext cx="6296660" cy="34385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77D004" w14:textId="77777777" w:rsidR="000D0DFA" w:rsidRDefault="000D0DFA" w:rsidP="000D0DFA">
                            <w:pPr>
                              <w:pStyle w:val="NormalWeb"/>
                              <w:jc w:val="center"/>
                            </w:pPr>
                            <w:r>
                              <w:rPr>
                                <w:noProof/>
                                <w:lang w:val="fr-FR" w:eastAsia="fr-FR"/>
                              </w:rPr>
                              <w:drawing>
                                <wp:inline distT="0" distB="0" distL="0" distR="0" wp14:anchorId="126A592D" wp14:editId="2415AAE2">
                                  <wp:extent cx="5114925" cy="2943225"/>
                                  <wp:effectExtent l="0" t="0" r="9525" b="9525"/>
                                  <wp:docPr id="1330091696"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5">
                                            <a:extLst>
                                              <a:ext uri="{28A0092B-C50C-407E-A947-70E740481C1C}">
                                                <a14:useLocalDpi xmlns:a14="http://schemas.microsoft.com/office/drawing/2010/main" val="0"/>
                                              </a:ext>
                                            </a:extLst>
                                          </a:blip>
                                          <a:srcRect l="5169" t="8857" r="27623" b="20963"/>
                                          <a:stretch/>
                                        </pic:blipFill>
                                        <pic:spPr bwMode="auto">
                                          <a:xfrm>
                                            <a:off x="0" y="0"/>
                                            <a:ext cx="5114925" cy="2943225"/>
                                          </a:xfrm>
                                          <a:prstGeom prst="rect">
                                            <a:avLst/>
                                          </a:prstGeom>
                                          <a:noFill/>
                                          <a:ln>
                                            <a:noFill/>
                                          </a:ln>
                                          <a:extLst>
                                            <a:ext uri="{53640926-AAD7-44D8-BBD7-CCE9431645EC}">
                                              <a14:shadowObscured xmlns:a14="http://schemas.microsoft.com/office/drawing/2010/main"/>
                                            </a:ext>
                                          </a:extLst>
                                        </pic:spPr>
                                      </pic:pic>
                                    </a:graphicData>
                                  </a:graphic>
                                </wp:inline>
                              </w:drawing>
                            </w:r>
                          </w:p>
                          <w:p w14:paraId="34742097" w14:textId="77777777" w:rsidR="000D0DFA" w:rsidRDefault="000D0DFA" w:rsidP="000D0D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DCEB8F" id="_x0000_s1119" style="position:absolute;left:0;text-align:left;margin-left:-12.35pt;margin-top:20.55pt;width:495.8pt;height:270.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" filled="f" stroked="f" strokeweight="1pt">
                <v:stroke joinstyle="miter"/>
                <v:textbox>
                  <w:txbxContent>
                    <w:p w14:paraId="6977D004" w14:textId="77777777" w:rsidR="000D0DFA" w:rsidRDefault="000D0DFA" w:rsidP="000D0DFA">
                      <w:pPr>
                        <w:pStyle w:val="NormalWeb"/>
                        <w:jc w:val="center"/>
                      </w:pPr>
                      <w:r>
                        <w:rPr>
                          <w:noProof/>
                          <w:lang w:val="fr-FR" w:eastAsia="fr-FR"/>
                        </w:rPr>
                        <w:drawing>
                          <wp:inline distT="0" distB="0" distL="0" distR="0" wp14:anchorId="126A592D" wp14:editId="2415AAE2">
                            <wp:extent cx="5114925" cy="2943225"/>
                            <wp:effectExtent l="0" t="0" r="9525" b="9525"/>
                            <wp:docPr id="1330091696"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5">
                                      <a:extLst>
                                        <a:ext uri="{28A0092B-C50C-407E-A947-70E740481C1C}">
                                          <a14:useLocalDpi xmlns:a14="http://schemas.microsoft.com/office/drawing/2010/main" val="0"/>
                                        </a:ext>
                                      </a:extLst>
                                    </a:blip>
                                    <a:srcRect l="5169" t="8857" r="27623" b="20963"/>
                                    <a:stretch/>
                                  </pic:blipFill>
                                  <pic:spPr bwMode="auto">
                                    <a:xfrm>
                                      <a:off x="0" y="0"/>
                                      <a:ext cx="5114925" cy="2943225"/>
                                    </a:xfrm>
                                    <a:prstGeom prst="rect">
                                      <a:avLst/>
                                    </a:prstGeom>
                                    <a:noFill/>
                                    <a:ln>
                                      <a:noFill/>
                                    </a:ln>
                                    <a:extLst>
                                      <a:ext uri="{53640926-AAD7-44D8-BBD7-CCE9431645EC}">
                                        <a14:shadowObscured xmlns:a14="http://schemas.microsoft.com/office/drawing/2010/main"/>
                                      </a:ext>
                                    </a:extLst>
                                  </pic:spPr>
                                </pic:pic>
                              </a:graphicData>
                            </a:graphic>
                          </wp:inline>
                        </w:drawing>
                      </w:r>
                    </w:p>
                    <w:p w14:paraId="34742097" w14:textId="77777777" w:rsidR="000D0DFA" w:rsidRDefault="000D0DFA" w:rsidP="000D0DFA">
                      <w:pPr>
                        <w:jc w:val="center"/>
                      </w:pPr>
                    </w:p>
                  </w:txbxContent>
                </v:textbox>
              </v:roundrect>
            </w:pict>
          </mc:Fallback>
        </mc:AlternateContent>
      </w:r>
    </w:p>
    <w:p w14:paraId="5FEA20F3"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33FEF281"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56AA0BBD"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5491396F"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6255471E"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7C962409"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26F15AD1"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1435CCFC" w14:textId="77777777" w:rsidR="00FB19CB" w:rsidRPr="00C61721" w:rsidRDefault="00FB19CB" w:rsidP="00C61721">
      <w:pPr>
        <w:jc w:val="both"/>
        <w:rPr>
          <w:rFonts w:ascii="Times New Roman" w:hAnsi="Times New Roman" w:cs="Times New Roman"/>
          <w:b/>
          <w:bCs/>
          <w:color w:val="000000" w:themeColor="text1"/>
          <w:sz w:val="32"/>
          <w:szCs w:val="32"/>
          <w:lang w:val="fr-FR"/>
        </w:rPr>
      </w:pPr>
    </w:p>
    <w:p w14:paraId="6F0596D7" w14:textId="77777777" w:rsidR="00FB19CB" w:rsidRPr="00C61721" w:rsidRDefault="001A3C49"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w:lastRenderedPageBreak/>
        <mc:AlternateContent>
          <mc:Choice Requires="wps">
            <w:drawing>
              <wp:anchor distT="0" distB="0" distL="114300" distR="114300" simplePos="0" relativeHeight="251786240" behindDoc="0" locked="0" layoutInCell="1" allowOverlap="1" wp14:anchorId="77458B70" wp14:editId="71CE1050">
                <wp:simplePos x="0" y="0"/>
                <wp:positionH relativeFrom="column">
                  <wp:posOffset>-533400</wp:posOffset>
                </wp:positionH>
                <wp:positionV relativeFrom="paragraph">
                  <wp:posOffset>-29210</wp:posOffset>
                </wp:positionV>
                <wp:extent cx="7096125" cy="619125"/>
                <wp:effectExtent l="0" t="0" r="0" b="0"/>
                <wp:wrapNone/>
                <wp:docPr id="289584660" name="Rectangle : coins arrondis 10"/>
                <wp:cNvGraphicFramePr/>
                <a:graphic xmlns:a="http://schemas.openxmlformats.org/drawingml/2006/main">
                  <a:graphicData uri="http://schemas.microsoft.com/office/word/2010/wordprocessingShape">
                    <wps:wsp>
                      <wps:cNvSpPr/>
                      <wps:spPr>
                        <a:xfrm>
                          <a:off x="0" y="0"/>
                          <a:ext cx="7096125" cy="6191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DA3D04" w14:textId="77777777" w:rsidR="001A3C49" w:rsidRPr="00C61721" w:rsidRDefault="001A3C49" w:rsidP="001A3C49">
                            <w:pPr>
                              <w:jc w:val="center"/>
                              <w:rPr>
                                <w:lang w:val="fr-FR"/>
                              </w:rPr>
                            </w:pPr>
                            <w:r>
                              <w:rPr>
                                <w:rFonts w:ascii="Times New Roman" w:hAnsi="Times New Roman" w:cs="Times New Roman"/>
                                <w:color w:val="000000" w:themeColor="text1"/>
                                <w:sz w:val="28"/>
                                <w:szCs w:val="28"/>
                                <w:lang w:val="fr-FR"/>
                              </w:rPr>
                              <w:t>Dans cette partie Mounts nous retrouverons le type monté qui est un volume, le nom, la source du volume, le chemin d’accès plus les droits qui lui est assigné.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458B70" id="_x0000_s1120" style="position:absolute;left:0;text-align:left;margin-left:-42pt;margin-top:-2.3pt;width:558.75pt;height:48.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" filled="f" stroked="f" strokeweight="1pt">
                <v:stroke joinstyle="miter"/>
                <v:textbox>
                  <w:txbxContent>
                    <w:p w14:paraId="04DA3D04" w14:textId="77777777" w:rsidR="001A3C49" w:rsidRPr="00C61721" w:rsidRDefault="001A3C49" w:rsidP="001A3C49">
                      <w:pPr>
                        <w:jc w:val="center"/>
                        <w:rPr>
                          <w:lang w:val="fr-FR"/>
                        </w:rPr>
                      </w:pPr>
                      <w:r>
                        <w:rPr>
                          <w:rFonts w:ascii="Times New Roman" w:hAnsi="Times New Roman" w:cs="Times New Roman"/>
                          <w:color w:val="000000" w:themeColor="text1"/>
                          <w:sz w:val="28"/>
                          <w:szCs w:val="28"/>
                          <w:lang w:val="fr-FR"/>
                        </w:rPr>
                        <w:t>Dans cette partie Mounts nous retrouverons le type monté qui est un volume, le nom, la source du volume, le chemin d’accès plus les droits qui lui est assigné.</w:t>
                      </w:r>
                    </w:p>
                  </w:txbxContent>
                </v:textbox>
              </v:roundrect>
            </w:pict>
          </mc:Fallback>
        </mc:AlternateContent>
      </w:r>
    </w:p>
    <w:p w14:paraId="4478B842" w14:textId="77777777" w:rsidR="00FB19CB" w:rsidRPr="00C61721" w:rsidRDefault="001A3C49"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84192" behindDoc="0" locked="0" layoutInCell="1" allowOverlap="1" wp14:anchorId="42033442" wp14:editId="7599F23A">
                <wp:simplePos x="0" y="0"/>
                <wp:positionH relativeFrom="column">
                  <wp:posOffset>62230</wp:posOffset>
                </wp:positionH>
                <wp:positionV relativeFrom="paragraph">
                  <wp:posOffset>287020</wp:posOffset>
                </wp:positionV>
                <wp:extent cx="5734050" cy="3800475"/>
                <wp:effectExtent l="0" t="0" r="0" b="0"/>
                <wp:wrapNone/>
                <wp:docPr id="106380901" name="Rectangle : coins arrondis 35"/>
                <wp:cNvGraphicFramePr/>
                <a:graphic xmlns:a="http://schemas.openxmlformats.org/drawingml/2006/main">
                  <a:graphicData uri="http://schemas.microsoft.com/office/word/2010/wordprocessingShape">
                    <wps:wsp>
                      <wps:cNvSpPr/>
                      <wps:spPr>
                        <a:xfrm>
                          <a:off x="0" y="0"/>
                          <a:ext cx="5734050" cy="38004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6E71D34" w14:textId="77777777" w:rsidR="001A3C49" w:rsidRDefault="001A3C49" w:rsidP="001A3C49">
                            <w:pPr>
                              <w:pStyle w:val="NormalWeb"/>
                              <w:jc w:val="center"/>
                            </w:pPr>
                            <w:r>
                              <w:rPr>
                                <w:noProof/>
                                <w:lang w:val="fr-FR" w:eastAsia="fr-FR"/>
                              </w:rPr>
                              <w:drawing>
                                <wp:inline distT="0" distB="0" distL="0" distR="0" wp14:anchorId="14EBDCDB" wp14:editId="41F2D988">
                                  <wp:extent cx="4933950" cy="3257550"/>
                                  <wp:effectExtent l="0" t="0" r="0" b="0"/>
                                  <wp:docPr id="189960211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6">
                                            <a:extLst>
                                              <a:ext uri="{28A0092B-C50C-407E-A947-70E740481C1C}">
                                                <a14:useLocalDpi xmlns:a14="http://schemas.microsoft.com/office/drawing/2010/main" val="0"/>
                                              </a:ext>
                                            </a:extLst>
                                          </a:blip>
                                          <a:srcRect l="5986" t="13312" r="33434" b="27620"/>
                                          <a:stretch/>
                                        </pic:blipFill>
                                        <pic:spPr bwMode="auto">
                                          <a:xfrm>
                                            <a:off x="0" y="0"/>
                                            <a:ext cx="493395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7B5845DA" w14:textId="77777777" w:rsidR="001A3C49" w:rsidRDefault="001A3C49" w:rsidP="001A3C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2033442" id="_x0000_s1121" style="position:absolute;left:0;text-align:left;margin-left:4.9pt;margin-top:22.6pt;width:451.5pt;height:299.2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" filled="f" stroked="f" strokeweight="1pt">
                <v:stroke joinstyle="miter"/>
                <v:textbox>
                  <w:txbxContent>
                    <w:p w14:paraId="56E71D34" w14:textId="77777777" w:rsidR="001A3C49" w:rsidRDefault="001A3C49" w:rsidP="001A3C49">
                      <w:pPr>
                        <w:pStyle w:val="NormalWeb"/>
                        <w:jc w:val="center"/>
                      </w:pPr>
                      <w:r>
                        <w:rPr>
                          <w:noProof/>
                          <w:lang w:val="fr-FR" w:eastAsia="fr-FR"/>
                        </w:rPr>
                        <w:drawing>
                          <wp:inline distT="0" distB="0" distL="0" distR="0" wp14:anchorId="14EBDCDB" wp14:editId="41F2D988">
                            <wp:extent cx="4933950" cy="3257550"/>
                            <wp:effectExtent l="0" t="0" r="0" b="0"/>
                            <wp:docPr id="189960211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6">
                                      <a:extLst>
                                        <a:ext uri="{28A0092B-C50C-407E-A947-70E740481C1C}">
                                          <a14:useLocalDpi xmlns:a14="http://schemas.microsoft.com/office/drawing/2010/main" val="0"/>
                                        </a:ext>
                                      </a:extLst>
                                    </a:blip>
                                    <a:srcRect l="5986" t="13312" r="33434" b="27620"/>
                                    <a:stretch/>
                                  </pic:blipFill>
                                  <pic:spPr bwMode="auto">
                                    <a:xfrm>
                                      <a:off x="0" y="0"/>
                                      <a:ext cx="493395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7B5845DA" w14:textId="77777777" w:rsidR="001A3C49" w:rsidRDefault="001A3C49" w:rsidP="001A3C49">
                      <w:pPr>
                        <w:jc w:val="center"/>
                      </w:pPr>
                    </w:p>
                  </w:txbxContent>
                </v:textbox>
              </v:roundrect>
            </w:pict>
          </mc:Fallback>
        </mc:AlternateContent>
      </w:r>
    </w:p>
    <w:p w14:paraId="66418315" w14:textId="77777777" w:rsidR="00800704" w:rsidRPr="00C61721" w:rsidRDefault="00316173"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88288" behindDoc="0" locked="0" layoutInCell="1" allowOverlap="1" wp14:anchorId="0FF8A976" wp14:editId="317543BC">
                <wp:simplePos x="0" y="0"/>
                <wp:positionH relativeFrom="column">
                  <wp:posOffset>-214421</wp:posOffset>
                </wp:positionH>
                <wp:positionV relativeFrom="paragraph">
                  <wp:posOffset>3639185</wp:posOffset>
                </wp:positionV>
                <wp:extent cx="6369875" cy="857250"/>
                <wp:effectExtent l="0" t="0" r="0" b="0"/>
                <wp:wrapNone/>
                <wp:docPr id="1771577062" name="Rectangle : coins arrondis 39"/>
                <wp:cNvGraphicFramePr/>
                <a:graphic xmlns:a="http://schemas.openxmlformats.org/drawingml/2006/main">
                  <a:graphicData uri="http://schemas.microsoft.com/office/word/2010/wordprocessingShape">
                    <wps:wsp>
                      <wps:cNvSpPr/>
                      <wps:spPr>
                        <a:xfrm>
                          <a:off x="0" y="0"/>
                          <a:ext cx="6369875" cy="8572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E9B47E" w14:textId="77777777" w:rsidR="00316173" w:rsidRPr="00C61721" w:rsidRDefault="00316173" w:rsidP="00316173">
                            <w:pPr>
                              <w:jc w:val="center"/>
                              <w:rPr>
                                <w:color w:val="000000" w:themeColor="text1"/>
                                <w:sz w:val="28"/>
                                <w:szCs w:val="28"/>
                                <w:lang w:val="fr-FR"/>
                              </w:rPr>
                            </w:pPr>
                            <w:r w:rsidRPr="00C61721">
                              <w:rPr>
                                <w:color w:val="000000" w:themeColor="text1"/>
                                <w:sz w:val="28"/>
                                <w:szCs w:val="28"/>
                                <w:lang w:val="fr-FR"/>
                              </w:rPr>
                              <w:t>La partie configuration qui regorge le nom de la machine, le port exposé plus le paramètrage à savoir le mot de passe et le nom de la 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F8A976" id="Rectangle : coins arrondis 39" o:spid="_x0000_s1122" style="position:absolute;left:0;text-align:left;margin-left:-16.9pt;margin-top:286.55pt;width:501.55pt;height:67.5pt;z-index:251788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" filled="f" stroked="f" strokeweight="1pt">
                <v:stroke joinstyle="miter"/>
                <v:textbox>
                  <w:txbxContent>
                    <w:p w14:paraId="41E9B47E" w14:textId="77777777" w:rsidR="00316173" w:rsidRPr="00C61721" w:rsidRDefault="00316173" w:rsidP="00316173">
                      <w:pPr>
                        <w:jc w:val="center"/>
                        <w:rPr>
                          <w:color w:val="000000" w:themeColor="text1"/>
                          <w:sz w:val="28"/>
                          <w:szCs w:val="28"/>
                          <w:lang w:val="fr-FR"/>
                        </w:rPr>
                      </w:pPr>
                      <w:r w:rsidRPr="00C61721">
                        <w:rPr>
                          <w:color w:val="000000" w:themeColor="text1"/>
                          <w:sz w:val="28"/>
                          <w:szCs w:val="28"/>
                          <w:lang w:val="fr-FR"/>
                        </w:rPr>
                        <w:t>La partie configuration qui regorge le nom de la machine, le port exposé plus le paramètrage à savoir le mot de passe et le nom de la base de données</w:t>
                      </w:r>
                    </w:p>
                  </w:txbxContent>
                </v:textbox>
              </v:roundrect>
            </w:pict>
          </mc:Fallback>
        </mc:AlternateContent>
      </w: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87264" behindDoc="0" locked="0" layoutInCell="1" allowOverlap="1" wp14:anchorId="5189D368" wp14:editId="3E5DDA3F">
                <wp:simplePos x="0" y="0"/>
                <wp:positionH relativeFrom="column">
                  <wp:posOffset>-156845</wp:posOffset>
                </wp:positionH>
                <wp:positionV relativeFrom="paragraph">
                  <wp:posOffset>4448811</wp:posOffset>
                </wp:positionV>
                <wp:extent cx="6115050" cy="3600450"/>
                <wp:effectExtent l="0" t="0" r="0" b="0"/>
                <wp:wrapNone/>
                <wp:docPr id="776886943" name="Rectangle : coins arrondis 37"/>
                <wp:cNvGraphicFramePr/>
                <a:graphic xmlns:a="http://schemas.openxmlformats.org/drawingml/2006/main">
                  <a:graphicData uri="http://schemas.microsoft.com/office/word/2010/wordprocessingShape">
                    <wps:wsp>
                      <wps:cNvSpPr/>
                      <wps:spPr>
                        <a:xfrm>
                          <a:off x="0" y="0"/>
                          <a:ext cx="6115050" cy="36004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E6C62F" w14:textId="77777777" w:rsidR="00316173" w:rsidRDefault="00316173" w:rsidP="00316173">
                            <w:pPr>
                              <w:pStyle w:val="NormalWeb"/>
                              <w:jc w:val="center"/>
                            </w:pPr>
                            <w:r>
                              <w:rPr>
                                <w:noProof/>
                                <w:lang w:val="fr-FR" w:eastAsia="fr-FR"/>
                              </w:rPr>
                              <w:drawing>
                                <wp:inline distT="0" distB="0" distL="0" distR="0" wp14:anchorId="3784784E" wp14:editId="161A2230">
                                  <wp:extent cx="5276850" cy="3124200"/>
                                  <wp:effectExtent l="0" t="0" r="0" b="0"/>
                                  <wp:docPr id="37431733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7">
                                            <a:extLst>
                                              <a:ext uri="{28A0092B-C50C-407E-A947-70E740481C1C}">
                                                <a14:useLocalDpi xmlns:a14="http://schemas.microsoft.com/office/drawing/2010/main" val="0"/>
                                              </a:ext>
                                            </a:extLst>
                                          </a:blip>
                                          <a:srcRect l="5349" t="8604" r="23118" b="12641"/>
                                          <a:stretch/>
                                        </pic:blipFill>
                                        <pic:spPr bwMode="auto">
                                          <a:xfrm>
                                            <a:off x="0" y="0"/>
                                            <a:ext cx="527685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704DC6FF" w14:textId="77777777" w:rsidR="00316173" w:rsidRDefault="00316173" w:rsidP="003161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89D368" id="_x0000_s1123" style="position:absolute;left:0;text-align:left;margin-left:-12.35pt;margin-top:350.3pt;width:481.5pt;height:28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" filled="f" stroked="f" strokeweight="1pt">
                <v:stroke joinstyle="miter"/>
                <v:textbox>
                  <w:txbxContent>
                    <w:p w14:paraId="40E6C62F" w14:textId="77777777" w:rsidR="00316173" w:rsidRDefault="00316173" w:rsidP="00316173">
                      <w:pPr>
                        <w:pStyle w:val="NormalWeb"/>
                        <w:jc w:val="center"/>
                      </w:pPr>
                      <w:r>
                        <w:rPr>
                          <w:noProof/>
                          <w:lang w:val="fr-FR" w:eastAsia="fr-FR"/>
                        </w:rPr>
                        <w:drawing>
                          <wp:inline distT="0" distB="0" distL="0" distR="0" wp14:anchorId="3784784E" wp14:editId="161A2230">
                            <wp:extent cx="5276850" cy="3124200"/>
                            <wp:effectExtent l="0" t="0" r="0" b="0"/>
                            <wp:docPr id="37431733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7">
                                      <a:extLst>
                                        <a:ext uri="{28A0092B-C50C-407E-A947-70E740481C1C}">
                                          <a14:useLocalDpi xmlns:a14="http://schemas.microsoft.com/office/drawing/2010/main" val="0"/>
                                        </a:ext>
                                      </a:extLst>
                                    </a:blip>
                                    <a:srcRect l="5349" t="8604" r="23118" b="12641"/>
                                    <a:stretch/>
                                  </pic:blipFill>
                                  <pic:spPr bwMode="auto">
                                    <a:xfrm>
                                      <a:off x="0" y="0"/>
                                      <a:ext cx="527685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704DC6FF" w14:textId="77777777" w:rsidR="00316173" w:rsidRDefault="00316173" w:rsidP="00316173">
                      <w:pPr>
                        <w:jc w:val="center"/>
                      </w:pPr>
                    </w:p>
                  </w:txbxContent>
                </v:textbox>
              </v:roundrect>
            </w:pict>
          </mc:Fallback>
        </mc:AlternateContent>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000E4FFA" w:rsidRPr="00C61721">
        <w:rPr>
          <w:rFonts w:ascii="Times New Roman" w:hAnsi="Times New Roman" w:cs="Times New Roman"/>
          <w:b/>
          <w:bCs/>
          <w:noProof/>
          <w:color w:val="000000" w:themeColor="text1"/>
          <w:sz w:val="32"/>
          <w:szCs w:val="32"/>
          <w:lang w:val="fr-FR" w:eastAsia="fr-FR"/>
        </w:rPr>
        <w:lastRenderedPageBreak/>
        <mc:AlternateContent>
          <mc:Choice Requires="wps">
            <w:drawing>
              <wp:anchor distT="0" distB="0" distL="114300" distR="114300" simplePos="0" relativeHeight="251790336" behindDoc="0" locked="0" layoutInCell="1" allowOverlap="1" wp14:anchorId="2F8017D2" wp14:editId="1E8EF410">
                <wp:simplePos x="0" y="0"/>
                <wp:positionH relativeFrom="column">
                  <wp:posOffset>-223520</wp:posOffset>
                </wp:positionH>
                <wp:positionV relativeFrom="paragraph">
                  <wp:posOffset>-82551</wp:posOffset>
                </wp:positionV>
                <wp:extent cx="6302479" cy="1114425"/>
                <wp:effectExtent l="0" t="0" r="0" b="0"/>
                <wp:wrapNone/>
                <wp:docPr id="426186196" name="Rectangle : coins arrondis 42"/>
                <wp:cNvGraphicFramePr/>
                <a:graphic xmlns:a="http://schemas.openxmlformats.org/drawingml/2006/main">
                  <a:graphicData uri="http://schemas.microsoft.com/office/word/2010/wordprocessingShape">
                    <wps:wsp>
                      <wps:cNvSpPr/>
                      <wps:spPr>
                        <a:xfrm>
                          <a:off x="0" y="0"/>
                          <a:ext cx="6302479" cy="11144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80240F" w14:textId="77777777" w:rsidR="000E4FFA" w:rsidRPr="00C61721" w:rsidRDefault="000E4FFA" w:rsidP="000E4FFA">
                            <w:pPr>
                              <w:jc w:val="center"/>
                              <w:rPr>
                                <w:color w:val="000000" w:themeColor="text1"/>
                                <w:sz w:val="28"/>
                                <w:szCs w:val="28"/>
                                <w:lang w:val="fr-FR"/>
                              </w:rPr>
                            </w:pPr>
                            <w:r w:rsidRPr="00C61721">
                              <w:rPr>
                                <w:color w:val="000000" w:themeColor="text1"/>
                                <w:sz w:val="28"/>
                                <w:szCs w:val="28"/>
                                <w:lang w:val="fr-FR"/>
                              </w:rPr>
                              <w:t xml:space="preserve">Dans cette partie commande nous ressortons l’image utilisée, le chemin d’accès, les labels respectifs, le numero du conteneur, le nom du dossier de travail, le chemin d’accès du fichier de configuration, le chemin d’accès au </w:t>
                            </w:r>
                            <w:proofErr w:type="spellStart"/>
                            <w:r w:rsidRPr="00C61721">
                              <w:rPr>
                                <w:color w:val="000000" w:themeColor="text1"/>
                                <w:sz w:val="28"/>
                                <w:szCs w:val="28"/>
                                <w:lang w:val="fr-FR"/>
                              </w:rPr>
                              <w:t>repertoire</w:t>
                            </w:r>
                            <w:proofErr w:type="spellEnd"/>
                            <w:r w:rsidRPr="00C61721">
                              <w:rPr>
                                <w:color w:val="000000" w:themeColor="text1"/>
                                <w:sz w:val="28"/>
                                <w:szCs w:val="28"/>
                                <w:lang w:val="fr-FR"/>
                              </w:rPr>
                              <w:t xml:space="preserve"> courant, le nom et la version du service.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F8017D2" id="Rectangle : coins arrondis 42" o:spid="_x0000_s1124" style="position:absolute;left:0;text-align:left;margin-left:-17.6pt;margin-top:-6.5pt;width:496.25pt;height:87.7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" filled="f" stroked="f" strokeweight="1pt">
                <v:stroke joinstyle="miter"/>
                <v:textbox>
                  <w:txbxContent>
                    <w:p w14:paraId="6880240F" w14:textId="77777777" w:rsidR="000E4FFA" w:rsidRPr="00C61721" w:rsidRDefault="000E4FFA" w:rsidP="000E4FFA">
                      <w:pPr>
                        <w:jc w:val="center"/>
                        <w:rPr>
                          <w:color w:val="000000" w:themeColor="text1"/>
                          <w:sz w:val="28"/>
                          <w:szCs w:val="28"/>
                          <w:lang w:val="fr-FR"/>
                        </w:rPr>
                      </w:pPr>
                      <w:r w:rsidRPr="00C61721">
                        <w:rPr>
                          <w:color w:val="000000" w:themeColor="text1"/>
                          <w:sz w:val="28"/>
                          <w:szCs w:val="28"/>
                          <w:lang w:val="fr-FR"/>
                        </w:rPr>
                        <w:t xml:space="preserve">Dans cette partie commande nous ressortons l’image utilisée, le chemin d’accès, les labels respectifs, le numero du conteneur, le nom du dossier de travail, le chemin d’accès du fichier de configuration, le chemin d’accès au </w:t>
                      </w:r>
                      <w:proofErr w:type="spellStart"/>
                      <w:r w:rsidRPr="00C61721">
                        <w:rPr>
                          <w:color w:val="000000" w:themeColor="text1"/>
                          <w:sz w:val="28"/>
                          <w:szCs w:val="28"/>
                          <w:lang w:val="fr-FR"/>
                        </w:rPr>
                        <w:t>repertoire</w:t>
                      </w:r>
                      <w:proofErr w:type="spellEnd"/>
                      <w:r w:rsidRPr="00C61721">
                        <w:rPr>
                          <w:color w:val="000000" w:themeColor="text1"/>
                          <w:sz w:val="28"/>
                          <w:szCs w:val="28"/>
                          <w:lang w:val="fr-FR"/>
                        </w:rPr>
                        <w:t xml:space="preserve"> courant, le nom et la version du service. </w:t>
                      </w:r>
                    </w:p>
                  </w:txbxContent>
                </v:textbox>
              </v:roundrect>
            </w:pict>
          </mc:Fallback>
        </mc:AlternateContent>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000E4FFA"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89312" behindDoc="0" locked="0" layoutInCell="1" allowOverlap="1" wp14:anchorId="601EA15D" wp14:editId="0CD791AE">
                <wp:simplePos x="0" y="0"/>
                <wp:positionH relativeFrom="column">
                  <wp:posOffset>-509269</wp:posOffset>
                </wp:positionH>
                <wp:positionV relativeFrom="paragraph">
                  <wp:posOffset>917575</wp:posOffset>
                </wp:positionV>
                <wp:extent cx="6944360" cy="7200900"/>
                <wp:effectExtent l="0" t="0" r="0" b="0"/>
                <wp:wrapNone/>
                <wp:docPr id="112633237" name="Rectangle : coins arrondis 40"/>
                <wp:cNvGraphicFramePr/>
                <a:graphic xmlns:a="http://schemas.openxmlformats.org/drawingml/2006/main">
                  <a:graphicData uri="http://schemas.microsoft.com/office/word/2010/wordprocessingShape">
                    <wps:wsp>
                      <wps:cNvSpPr/>
                      <wps:spPr>
                        <a:xfrm>
                          <a:off x="0" y="0"/>
                          <a:ext cx="6944360" cy="72009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5D2BD4" w14:textId="77777777" w:rsidR="00316173" w:rsidRDefault="00316173" w:rsidP="00316173">
                            <w:pPr>
                              <w:pStyle w:val="NormalWeb"/>
                              <w:jc w:val="center"/>
                            </w:pPr>
                            <w:r>
                              <w:rPr>
                                <w:noProof/>
                                <w:lang w:val="fr-FR" w:eastAsia="fr-FR"/>
                              </w:rPr>
                              <w:drawing>
                                <wp:inline distT="0" distB="0" distL="0" distR="0" wp14:anchorId="70080B65" wp14:editId="4326724B">
                                  <wp:extent cx="6037628" cy="6076950"/>
                                  <wp:effectExtent l="0" t="0" r="1270" b="0"/>
                                  <wp:docPr id="2016546247"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8">
                                            <a:extLst>
                                              <a:ext uri="{28A0092B-C50C-407E-A947-70E740481C1C}">
                                                <a14:useLocalDpi xmlns:a14="http://schemas.microsoft.com/office/drawing/2010/main" val="0"/>
                                              </a:ext>
                                            </a:extLst>
                                          </a:blip>
                                          <a:srcRect l="5086" t="5258" r="6753" b="11090"/>
                                          <a:stretch/>
                                        </pic:blipFill>
                                        <pic:spPr bwMode="auto">
                                          <a:xfrm>
                                            <a:off x="0" y="0"/>
                                            <a:ext cx="6038697" cy="6078026"/>
                                          </a:xfrm>
                                          <a:prstGeom prst="rect">
                                            <a:avLst/>
                                          </a:prstGeom>
                                          <a:noFill/>
                                          <a:ln>
                                            <a:noFill/>
                                          </a:ln>
                                          <a:extLst>
                                            <a:ext uri="{53640926-AAD7-44D8-BBD7-CCE9431645EC}">
                                              <a14:shadowObscured xmlns:a14="http://schemas.microsoft.com/office/drawing/2010/main"/>
                                            </a:ext>
                                          </a:extLst>
                                        </pic:spPr>
                                      </pic:pic>
                                    </a:graphicData>
                                  </a:graphic>
                                </wp:inline>
                              </w:drawing>
                            </w:r>
                          </w:p>
                          <w:p w14:paraId="3B673B9B" w14:textId="77777777" w:rsidR="00316173" w:rsidRDefault="00316173" w:rsidP="003161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1EA15D" id="Rectangle : coins arrondis 40" o:spid="_x0000_s1125" style="position:absolute;left:0;text-align:left;margin-left:-40.1pt;margin-top:72.25pt;width:546.8pt;height:56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" filled="f" stroked="f" strokeweight="1pt">
                <v:stroke joinstyle="miter"/>
                <v:textbox>
                  <w:txbxContent>
                    <w:p w14:paraId="325D2BD4" w14:textId="77777777" w:rsidR="00316173" w:rsidRDefault="00316173" w:rsidP="00316173">
                      <w:pPr>
                        <w:pStyle w:val="NormalWeb"/>
                        <w:jc w:val="center"/>
                      </w:pPr>
                      <w:r>
                        <w:rPr>
                          <w:noProof/>
                          <w:lang w:val="fr-FR" w:eastAsia="fr-FR"/>
                        </w:rPr>
                        <w:drawing>
                          <wp:inline distT="0" distB="0" distL="0" distR="0" wp14:anchorId="70080B65" wp14:editId="4326724B">
                            <wp:extent cx="6037628" cy="6076950"/>
                            <wp:effectExtent l="0" t="0" r="1270" b="0"/>
                            <wp:docPr id="2016546247"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8">
                                      <a:extLst>
                                        <a:ext uri="{28A0092B-C50C-407E-A947-70E740481C1C}">
                                          <a14:useLocalDpi xmlns:a14="http://schemas.microsoft.com/office/drawing/2010/main" val="0"/>
                                        </a:ext>
                                      </a:extLst>
                                    </a:blip>
                                    <a:srcRect l="5086" t="5258" r="6753" b="11090"/>
                                    <a:stretch/>
                                  </pic:blipFill>
                                  <pic:spPr bwMode="auto">
                                    <a:xfrm>
                                      <a:off x="0" y="0"/>
                                      <a:ext cx="6038697" cy="6078026"/>
                                    </a:xfrm>
                                    <a:prstGeom prst="rect">
                                      <a:avLst/>
                                    </a:prstGeom>
                                    <a:noFill/>
                                    <a:ln>
                                      <a:noFill/>
                                    </a:ln>
                                    <a:extLst>
                                      <a:ext uri="{53640926-AAD7-44D8-BBD7-CCE9431645EC}">
                                        <a14:shadowObscured xmlns:a14="http://schemas.microsoft.com/office/drawing/2010/main"/>
                                      </a:ext>
                                    </a:extLst>
                                  </pic:spPr>
                                </pic:pic>
                              </a:graphicData>
                            </a:graphic>
                          </wp:inline>
                        </w:drawing>
                      </w:r>
                    </w:p>
                    <w:p w14:paraId="3B673B9B" w14:textId="77777777" w:rsidR="00316173" w:rsidRDefault="00316173" w:rsidP="00316173">
                      <w:pPr>
                        <w:jc w:val="center"/>
                      </w:pPr>
                    </w:p>
                  </w:txbxContent>
                </v:textbox>
              </v:roundrect>
            </w:pict>
          </mc:Fallback>
        </mc:AlternateContent>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p>
    <w:p w14:paraId="7A4EA4ED" w14:textId="77777777" w:rsidR="00800704" w:rsidRPr="00C61721" w:rsidRDefault="00800704" w:rsidP="00C61721">
      <w:pPr>
        <w:jc w:val="both"/>
        <w:rPr>
          <w:rFonts w:ascii="Times New Roman" w:hAnsi="Times New Roman" w:cs="Times New Roman"/>
          <w:b/>
          <w:bCs/>
          <w:color w:val="000000" w:themeColor="text1"/>
          <w:sz w:val="32"/>
          <w:szCs w:val="32"/>
          <w:lang w:val="fr-FR"/>
        </w:rPr>
      </w:pPr>
    </w:p>
    <w:p w14:paraId="361A124E" w14:textId="77777777" w:rsidR="00800704" w:rsidRPr="00C61721" w:rsidRDefault="00800704" w:rsidP="00C61721">
      <w:pPr>
        <w:jc w:val="both"/>
        <w:rPr>
          <w:rFonts w:ascii="Times New Roman" w:hAnsi="Times New Roman" w:cs="Times New Roman"/>
          <w:b/>
          <w:bCs/>
          <w:color w:val="000000" w:themeColor="text1"/>
          <w:sz w:val="32"/>
          <w:szCs w:val="32"/>
          <w:lang w:val="fr-FR"/>
        </w:rPr>
      </w:pPr>
    </w:p>
    <w:p w14:paraId="213D1E11" w14:textId="77777777" w:rsidR="00800704" w:rsidRPr="00C61721" w:rsidRDefault="00800704" w:rsidP="00C61721">
      <w:pPr>
        <w:jc w:val="both"/>
        <w:rPr>
          <w:rFonts w:ascii="Times New Roman" w:hAnsi="Times New Roman" w:cs="Times New Roman"/>
          <w:b/>
          <w:bCs/>
          <w:color w:val="000000" w:themeColor="text1"/>
          <w:sz w:val="32"/>
          <w:szCs w:val="32"/>
          <w:lang w:val="fr-FR"/>
        </w:rPr>
      </w:pPr>
    </w:p>
    <w:p w14:paraId="40B742F3" w14:textId="77777777" w:rsidR="00800704" w:rsidRPr="00C61721" w:rsidRDefault="00800704" w:rsidP="00C61721">
      <w:pPr>
        <w:jc w:val="both"/>
        <w:rPr>
          <w:rFonts w:ascii="Times New Roman" w:hAnsi="Times New Roman" w:cs="Times New Roman"/>
          <w:b/>
          <w:bCs/>
          <w:color w:val="000000" w:themeColor="text1"/>
          <w:sz w:val="32"/>
          <w:szCs w:val="32"/>
          <w:lang w:val="fr-FR"/>
        </w:rPr>
      </w:pPr>
    </w:p>
    <w:p w14:paraId="519036C6" w14:textId="77777777" w:rsidR="00800704" w:rsidRPr="00C61721" w:rsidRDefault="00800704" w:rsidP="00C61721">
      <w:pPr>
        <w:jc w:val="both"/>
        <w:rPr>
          <w:rFonts w:ascii="Times New Roman" w:hAnsi="Times New Roman" w:cs="Times New Roman"/>
          <w:b/>
          <w:bCs/>
          <w:color w:val="000000" w:themeColor="text1"/>
          <w:sz w:val="32"/>
          <w:szCs w:val="32"/>
          <w:lang w:val="fr-FR"/>
        </w:rPr>
      </w:pPr>
    </w:p>
    <w:p w14:paraId="2492233F" w14:textId="77777777" w:rsidR="00800704" w:rsidRPr="00C61721" w:rsidRDefault="00800704" w:rsidP="00C61721">
      <w:pPr>
        <w:jc w:val="both"/>
        <w:rPr>
          <w:rFonts w:ascii="Times New Roman" w:hAnsi="Times New Roman" w:cs="Times New Roman"/>
          <w:b/>
          <w:bCs/>
          <w:color w:val="000000" w:themeColor="text1"/>
          <w:sz w:val="32"/>
          <w:szCs w:val="32"/>
          <w:lang w:val="fr-FR"/>
        </w:rPr>
      </w:pPr>
    </w:p>
    <w:p w14:paraId="155EEF25" w14:textId="77777777" w:rsidR="00800704" w:rsidRPr="00C61721" w:rsidRDefault="00800704" w:rsidP="00C61721">
      <w:pPr>
        <w:jc w:val="both"/>
        <w:rPr>
          <w:rFonts w:ascii="Times New Roman" w:hAnsi="Times New Roman" w:cs="Times New Roman"/>
          <w:b/>
          <w:bCs/>
          <w:color w:val="000000" w:themeColor="text1"/>
          <w:sz w:val="32"/>
          <w:szCs w:val="32"/>
          <w:lang w:val="fr-FR"/>
        </w:rPr>
      </w:pPr>
    </w:p>
    <w:p w14:paraId="76092E50" w14:textId="77777777" w:rsidR="00800704" w:rsidRPr="00C61721" w:rsidRDefault="00800704" w:rsidP="00C61721">
      <w:pPr>
        <w:jc w:val="both"/>
        <w:rPr>
          <w:rFonts w:ascii="Times New Roman" w:hAnsi="Times New Roman" w:cs="Times New Roman"/>
          <w:b/>
          <w:bCs/>
          <w:color w:val="000000" w:themeColor="text1"/>
          <w:sz w:val="32"/>
          <w:szCs w:val="32"/>
          <w:lang w:val="fr-FR"/>
        </w:rPr>
      </w:pPr>
    </w:p>
    <w:p w14:paraId="5942A507" w14:textId="77777777" w:rsidR="00800704" w:rsidRPr="00C61721" w:rsidRDefault="00800704" w:rsidP="00C61721">
      <w:pPr>
        <w:jc w:val="both"/>
        <w:rPr>
          <w:rFonts w:ascii="Times New Roman" w:hAnsi="Times New Roman" w:cs="Times New Roman"/>
          <w:b/>
          <w:bCs/>
          <w:color w:val="000000" w:themeColor="text1"/>
          <w:sz w:val="32"/>
          <w:szCs w:val="32"/>
          <w:lang w:val="fr-FR"/>
        </w:rPr>
      </w:pPr>
    </w:p>
    <w:p w14:paraId="6CC1E205" w14:textId="77777777" w:rsidR="00800704" w:rsidRPr="00C61721" w:rsidRDefault="00800704" w:rsidP="00C61721">
      <w:pPr>
        <w:jc w:val="both"/>
        <w:rPr>
          <w:rFonts w:ascii="Times New Roman" w:hAnsi="Times New Roman" w:cs="Times New Roman"/>
          <w:b/>
          <w:bCs/>
          <w:color w:val="000000" w:themeColor="text1"/>
          <w:sz w:val="32"/>
          <w:szCs w:val="32"/>
          <w:lang w:val="fr-FR"/>
        </w:rPr>
      </w:pPr>
    </w:p>
    <w:p w14:paraId="6508C9E8" w14:textId="77777777" w:rsidR="00800704" w:rsidRPr="00C61721" w:rsidRDefault="00800704" w:rsidP="00C61721">
      <w:pPr>
        <w:jc w:val="both"/>
        <w:rPr>
          <w:rFonts w:ascii="Times New Roman" w:hAnsi="Times New Roman" w:cs="Times New Roman"/>
          <w:b/>
          <w:bCs/>
          <w:color w:val="000000" w:themeColor="text1"/>
          <w:sz w:val="32"/>
          <w:szCs w:val="32"/>
          <w:lang w:val="fr-FR"/>
        </w:rPr>
      </w:pPr>
    </w:p>
    <w:p w14:paraId="1D36BF4C" w14:textId="77777777" w:rsidR="00800704" w:rsidRPr="00C61721" w:rsidRDefault="00800704" w:rsidP="00C61721">
      <w:pPr>
        <w:jc w:val="both"/>
        <w:rPr>
          <w:rFonts w:ascii="Times New Roman" w:hAnsi="Times New Roman" w:cs="Times New Roman"/>
          <w:b/>
          <w:bCs/>
          <w:color w:val="000000" w:themeColor="text1"/>
          <w:sz w:val="32"/>
          <w:szCs w:val="32"/>
          <w:lang w:val="fr-FR"/>
        </w:rPr>
      </w:pPr>
    </w:p>
    <w:p w14:paraId="58557D4E" w14:textId="77777777" w:rsidR="00800704" w:rsidRPr="00C61721" w:rsidRDefault="00800704" w:rsidP="00C61721">
      <w:pPr>
        <w:jc w:val="both"/>
        <w:rPr>
          <w:rFonts w:ascii="Times New Roman" w:hAnsi="Times New Roman" w:cs="Times New Roman"/>
          <w:b/>
          <w:bCs/>
          <w:color w:val="000000" w:themeColor="text1"/>
          <w:sz w:val="32"/>
          <w:szCs w:val="32"/>
          <w:lang w:val="fr-FR"/>
        </w:rPr>
      </w:pPr>
    </w:p>
    <w:p w14:paraId="62B50A1A" w14:textId="77777777" w:rsidR="00800704" w:rsidRPr="00C61721" w:rsidRDefault="00800704" w:rsidP="00C61721">
      <w:pPr>
        <w:jc w:val="both"/>
        <w:rPr>
          <w:rFonts w:ascii="Times New Roman" w:hAnsi="Times New Roman" w:cs="Times New Roman"/>
          <w:b/>
          <w:bCs/>
          <w:color w:val="000000" w:themeColor="text1"/>
          <w:sz w:val="32"/>
          <w:szCs w:val="32"/>
          <w:lang w:val="fr-FR"/>
        </w:rPr>
      </w:pPr>
    </w:p>
    <w:p w14:paraId="56516F72" w14:textId="77777777" w:rsidR="00800704" w:rsidRPr="00C61721" w:rsidRDefault="00800704" w:rsidP="00C61721">
      <w:pPr>
        <w:jc w:val="both"/>
        <w:rPr>
          <w:rFonts w:ascii="Times New Roman" w:hAnsi="Times New Roman" w:cs="Times New Roman"/>
          <w:b/>
          <w:bCs/>
          <w:color w:val="000000" w:themeColor="text1"/>
          <w:sz w:val="32"/>
          <w:szCs w:val="32"/>
          <w:lang w:val="fr-FR"/>
        </w:rPr>
      </w:pPr>
    </w:p>
    <w:p w14:paraId="0D2D46C1" w14:textId="77777777" w:rsidR="00800704" w:rsidRPr="00C61721" w:rsidRDefault="00800704" w:rsidP="00C61721">
      <w:pPr>
        <w:jc w:val="both"/>
        <w:rPr>
          <w:rFonts w:ascii="Times New Roman" w:hAnsi="Times New Roman" w:cs="Times New Roman"/>
          <w:b/>
          <w:bCs/>
          <w:color w:val="000000" w:themeColor="text1"/>
          <w:sz w:val="32"/>
          <w:szCs w:val="32"/>
          <w:lang w:val="fr-FR"/>
        </w:rPr>
      </w:pPr>
    </w:p>
    <w:p w14:paraId="1D000187" w14:textId="77777777" w:rsidR="00800704" w:rsidRPr="00C61721" w:rsidRDefault="00800704" w:rsidP="00C61721">
      <w:pPr>
        <w:jc w:val="both"/>
        <w:rPr>
          <w:rFonts w:ascii="Times New Roman" w:hAnsi="Times New Roman" w:cs="Times New Roman"/>
          <w:b/>
          <w:bCs/>
          <w:color w:val="000000" w:themeColor="text1"/>
          <w:sz w:val="32"/>
          <w:szCs w:val="32"/>
          <w:lang w:val="fr-FR"/>
        </w:rPr>
      </w:pPr>
    </w:p>
    <w:p w14:paraId="2447605A" w14:textId="77777777" w:rsidR="00800704" w:rsidRPr="00C61721" w:rsidRDefault="00800704" w:rsidP="00C61721">
      <w:pPr>
        <w:jc w:val="both"/>
        <w:rPr>
          <w:rFonts w:ascii="Times New Roman" w:hAnsi="Times New Roman" w:cs="Times New Roman"/>
          <w:b/>
          <w:bCs/>
          <w:color w:val="000000" w:themeColor="text1"/>
          <w:sz w:val="32"/>
          <w:szCs w:val="32"/>
          <w:lang w:val="fr-FR"/>
        </w:rPr>
      </w:pPr>
    </w:p>
    <w:p w14:paraId="61481B09" w14:textId="77777777" w:rsidR="00800704" w:rsidRPr="00C61721" w:rsidRDefault="00800704" w:rsidP="00C61721">
      <w:pPr>
        <w:jc w:val="both"/>
        <w:rPr>
          <w:rFonts w:ascii="Times New Roman" w:hAnsi="Times New Roman" w:cs="Times New Roman"/>
          <w:b/>
          <w:bCs/>
          <w:color w:val="000000" w:themeColor="text1"/>
          <w:sz w:val="32"/>
          <w:szCs w:val="32"/>
          <w:lang w:val="fr-FR"/>
        </w:rPr>
      </w:pPr>
    </w:p>
    <w:p w14:paraId="264206E8" w14:textId="77777777" w:rsidR="00800704" w:rsidRPr="00C61721" w:rsidRDefault="00800704" w:rsidP="00C61721">
      <w:pPr>
        <w:jc w:val="both"/>
        <w:rPr>
          <w:rFonts w:ascii="Times New Roman" w:hAnsi="Times New Roman" w:cs="Times New Roman"/>
          <w:b/>
          <w:bCs/>
          <w:color w:val="000000" w:themeColor="text1"/>
          <w:sz w:val="32"/>
          <w:szCs w:val="32"/>
          <w:lang w:val="fr-FR"/>
        </w:rPr>
      </w:pPr>
    </w:p>
    <w:p w14:paraId="4E0FB591" w14:textId="77777777" w:rsidR="00FB19CB" w:rsidRPr="00C61721" w:rsidRDefault="00A30F4E"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w:lastRenderedPageBreak/>
        <mc:AlternateContent>
          <mc:Choice Requires="wps">
            <w:drawing>
              <wp:anchor distT="0" distB="0" distL="114300" distR="114300" simplePos="0" relativeHeight="251792384" behindDoc="0" locked="0" layoutInCell="1" allowOverlap="1" wp14:anchorId="122150F8" wp14:editId="5411E00A">
                <wp:simplePos x="0" y="0"/>
                <wp:positionH relativeFrom="column">
                  <wp:posOffset>-328295</wp:posOffset>
                </wp:positionH>
                <wp:positionV relativeFrom="paragraph">
                  <wp:posOffset>-82550</wp:posOffset>
                </wp:positionV>
                <wp:extent cx="6590078" cy="742950"/>
                <wp:effectExtent l="0" t="0" r="0" b="0"/>
                <wp:wrapNone/>
                <wp:docPr id="1888907011" name="Rectangle : coins arrondis 45"/>
                <wp:cNvGraphicFramePr/>
                <a:graphic xmlns:a="http://schemas.openxmlformats.org/drawingml/2006/main">
                  <a:graphicData uri="http://schemas.microsoft.com/office/word/2010/wordprocessingShape">
                    <wps:wsp>
                      <wps:cNvSpPr/>
                      <wps:spPr>
                        <a:xfrm>
                          <a:off x="0" y="0"/>
                          <a:ext cx="6590078" cy="7429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B3641B" w14:textId="77777777" w:rsidR="00A30F4E" w:rsidRPr="00C61721" w:rsidRDefault="00A30F4E" w:rsidP="00A30F4E">
                            <w:pPr>
                              <w:jc w:val="center"/>
                              <w:rPr>
                                <w:color w:val="000000" w:themeColor="text1"/>
                                <w:sz w:val="28"/>
                                <w:szCs w:val="28"/>
                                <w:lang w:val="fr-FR"/>
                              </w:rPr>
                            </w:pPr>
                            <w:r w:rsidRPr="00C61721">
                              <w:rPr>
                                <w:color w:val="000000" w:themeColor="text1"/>
                                <w:sz w:val="28"/>
                                <w:szCs w:val="28"/>
                                <w:lang w:val="fr-FR"/>
                              </w:rPr>
                              <w:t>La partie réseau ou nous pouvons voir l’aliases, l’adresse mac, l’identifiant réseau, l’adresse ip de la pacerelle et du conteneur suivi du préfixe plus le nom dns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2150F8" id="Rectangle : coins arrondis 45" o:spid="_x0000_s1126" style="position:absolute;left:0;text-align:left;margin-left:-25.85pt;margin-top:-6.5pt;width:518.9pt;height:5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" filled="f" stroked="f" strokeweight="1pt">
                <v:stroke joinstyle="miter"/>
                <v:textbox>
                  <w:txbxContent>
                    <w:p w14:paraId="33B3641B" w14:textId="77777777" w:rsidR="00A30F4E" w:rsidRPr="00C61721" w:rsidRDefault="00A30F4E" w:rsidP="00A30F4E">
                      <w:pPr>
                        <w:jc w:val="center"/>
                        <w:rPr>
                          <w:color w:val="000000" w:themeColor="text1"/>
                          <w:sz w:val="28"/>
                          <w:szCs w:val="28"/>
                          <w:lang w:val="fr-FR"/>
                        </w:rPr>
                      </w:pPr>
                      <w:r w:rsidRPr="00C61721">
                        <w:rPr>
                          <w:color w:val="000000" w:themeColor="text1"/>
                          <w:sz w:val="28"/>
                          <w:szCs w:val="28"/>
                          <w:lang w:val="fr-FR"/>
                        </w:rPr>
                        <w:t>La partie réseau ou nous pouvons voir l’aliases, l’adresse mac, l’identifiant réseau, l’adresse ip de la pacerelle et du conteneur suivi du préfixe plus le nom dns</w:t>
                      </w:r>
                    </w:p>
                  </w:txbxContent>
                </v:textbox>
              </v:roundrect>
            </w:pict>
          </mc:Fallback>
        </mc:AlternateContent>
      </w: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91360" behindDoc="0" locked="0" layoutInCell="1" allowOverlap="1" wp14:anchorId="232BE7F4" wp14:editId="1CD4DB54">
                <wp:simplePos x="0" y="0"/>
                <wp:positionH relativeFrom="column">
                  <wp:posOffset>-414020</wp:posOffset>
                </wp:positionH>
                <wp:positionV relativeFrom="paragraph">
                  <wp:posOffset>755650</wp:posOffset>
                </wp:positionV>
                <wp:extent cx="6627050" cy="6648450"/>
                <wp:effectExtent l="0" t="0" r="0" b="0"/>
                <wp:wrapNone/>
                <wp:docPr id="1111875629" name="Rectangle : coins arrondis 43"/>
                <wp:cNvGraphicFramePr/>
                <a:graphic xmlns:a="http://schemas.openxmlformats.org/drawingml/2006/main">
                  <a:graphicData uri="http://schemas.microsoft.com/office/word/2010/wordprocessingShape">
                    <wps:wsp>
                      <wps:cNvSpPr/>
                      <wps:spPr>
                        <a:xfrm>
                          <a:off x="0" y="0"/>
                          <a:ext cx="6627050" cy="66484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387C56D" w14:textId="77777777" w:rsidR="00800704" w:rsidRDefault="00800704" w:rsidP="00800704">
                            <w:pPr>
                              <w:pStyle w:val="NormalWeb"/>
                              <w:jc w:val="center"/>
                            </w:pPr>
                            <w:r>
                              <w:rPr>
                                <w:noProof/>
                                <w:lang w:val="fr-FR" w:eastAsia="fr-FR"/>
                              </w:rPr>
                              <w:drawing>
                                <wp:inline distT="0" distB="0" distL="0" distR="0" wp14:anchorId="7FAA1155" wp14:editId="13A0E1DA">
                                  <wp:extent cx="5648325" cy="5676900"/>
                                  <wp:effectExtent l="0" t="0" r="9525" b="0"/>
                                  <wp:docPr id="1746275380"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9">
                                            <a:extLst>
                                              <a:ext uri="{28A0092B-C50C-407E-A947-70E740481C1C}">
                                                <a14:useLocalDpi xmlns:a14="http://schemas.microsoft.com/office/drawing/2010/main" val="0"/>
                                              </a:ext>
                                            </a:extLst>
                                          </a:blip>
                                          <a:srcRect l="5259" t="7498" r="5076" b="18705"/>
                                          <a:stretch/>
                                        </pic:blipFill>
                                        <pic:spPr bwMode="auto">
                                          <a:xfrm>
                                            <a:off x="0" y="0"/>
                                            <a:ext cx="5648325" cy="5676900"/>
                                          </a:xfrm>
                                          <a:prstGeom prst="rect">
                                            <a:avLst/>
                                          </a:prstGeom>
                                          <a:noFill/>
                                          <a:ln>
                                            <a:noFill/>
                                          </a:ln>
                                          <a:extLst>
                                            <a:ext uri="{53640926-AAD7-44D8-BBD7-CCE9431645EC}">
                                              <a14:shadowObscured xmlns:a14="http://schemas.microsoft.com/office/drawing/2010/main"/>
                                            </a:ext>
                                          </a:extLst>
                                        </pic:spPr>
                                      </pic:pic>
                                    </a:graphicData>
                                  </a:graphic>
                                </wp:inline>
                              </w:drawing>
                            </w:r>
                          </w:p>
                          <w:p w14:paraId="5AADADDA" w14:textId="77777777" w:rsidR="00800704" w:rsidRDefault="00800704" w:rsidP="0080070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2BE7F4" id="Rectangle : coins arrondis 43" o:spid="_x0000_s1127" style="position:absolute;left:0;text-align:left;margin-left:-32.6pt;margin-top:59.5pt;width:521.8pt;height:523.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" filled="f" stroked="f" strokeweight="1pt">
                <v:stroke joinstyle="miter"/>
                <v:textbox>
                  <w:txbxContent>
                    <w:p w14:paraId="1387C56D" w14:textId="77777777" w:rsidR="00800704" w:rsidRDefault="00800704" w:rsidP="00800704">
                      <w:pPr>
                        <w:pStyle w:val="NormalWeb"/>
                        <w:jc w:val="center"/>
                      </w:pPr>
                      <w:r>
                        <w:rPr>
                          <w:noProof/>
                          <w:lang w:val="fr-FR" w:eastAsia="fr-FR"/>
                        </w:rPr>
                        <w:drawing>
                          <wp:inline distT="0" distB="0" distL="0" distR="0" wp14:anchorId="7FAA1155" wp14:editId="13A0E1DA">
                            <wp:extent cx="5648325" cy="5676900"/>
                            <wp:effectExtent l="0" t="0" r="9525" b="0"/>
                            <wp:docPr id="1746275380"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9">
                                      <a:extLst>
                                        <a:ext uri="{28A0092B-C50C-407E-A947-70E740481C1C}">
                                          <a14:useLocalDpi xmlns:a14="http://schemas.microsoft.com/office/drawing/2010/main" val="0"/>
                                        </a:ext>
                                      </a:extLst>
                                    </a:blip>
                                    <a:srcRect l="5259" t="7498" r="5076" b="18705"/>
                                    <a:stretch/>
                                  </pic:blipFill>
                                  <pic:spPr bwMode="auto">
                                    <a:xfrm>
                                      <a:off x="0" y="0"/>
                                      <a:ext cx="5648325" cy="5676900"/>
                                    </a:xfrm>
                                    <a:prstGeom prst="rect">
                                      <a:avLst/>
                                    </a:prstGeom>
                                    <a:noFill/>
                                    <a:ln>
                                      <a:noFill/>
                                    </a:ln>
                                    <a:extLst>
                                      <a:ext uri="{53640926-AAD7-44D8-BBD7-CCE9431645EC}">
                                        <a14:shadowObscured xmlns:a14="http://schemas.microsoft.com/office/drawing/2010/main"/>
                                      </a:ext>
                                    </a:extLst>
                                  </pic:spPr>
                                </pic:pic>
                              </a:graphicData>
                            </a:graphic>
                          </wp:inline>
                        </w:drawing>
                      </w:r>
                    </w:p>
                    <w:p w14:paraId="5AADADDA" w14:textId="77777777" w:rsidR="00800704" w:rsidRDefault="00800704" w:rsidP="00800704">
                      <w:pPr>
                        <w:jc w:val="center"/>
                      </w:pPr>
                    </w:p>
                  </w:txbxContent>
                </v:textbox>
              </v:roundrect>
            </w:pict>
          </mc:Fallback>
        </mc:AlternateContent>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noProof/>
          <w:color w:val="000000" w:themeColor="text1"/>
          <w:sz w:val="32"/>
          <w:szCs w:val="32"/>
          <w:lang w:val="fr-FR" w:eastAsia="fr-FR"/>
        </w:rPr>
        <w:lastRenderedPageBreak/>
        <mc:AlternateContent>
          <mc:Choice Requires="wps">
            <w:drawing>
              <wp:anchor distT="0" distB="0" distL="114300" distR="114300" simplePos="0" relativeHeight="251793408" behindDoc="0" locked="0" layoutInCell="1" allowOverlap="1" wp14:anchorId="666E3569" wp14:editId="7B882E40">
                <wp:simplePos x="0" y="0"/>
                <wp:positionH relativeFrom="column">
                  <wp:posOffset>-164465</wp:posOffset>
                </wp:positionH>
                <wp:positionV relativeFrom="paragraph">
                  <wp:posOffset>-73025</wp:posOffset>
                </wp:positionV>
                <wp:extent cx="6266228" cy="647700"/>
                <wp:effectExtent l="0" t="0" r="0" b="0"/>
                <wp:wrapNone/>
                <wp:docPr id="129473578" name="Rectangle : coins arrondis 46"/>
                <wp:cNvGraphicFramePr/>
                <a:graphic xmlns:a="http://schemas.openxmlformats.org/drawingml/2006/main">
                  <a:graphicData uri="http://schemas.microsoft.com/office/word/2010/wordprocessingShape">
                    <wps:wsp>
                      <wps:cNvSpPr/>
                      <wps:spPr>
                        <a:xfrm>
                          <a:off x="0" y="0"/>
                          <a:ext cx="6266228" cy="6477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ACBFED" w14:textId="77777777" w:rsidR="00C02055" w:rsidRPr="00C61721" w:rsidRDefault="00C02055" w:rsidP="00C02055">
                            <w:pPr>
                              <w:jc w:val="center"/>
                              <w:rPr>
                                <w:color w:val="000000" w:themeColor="text1"/>
                                <w:sz w:val="28"/>
                                <w:szCs w:val="28"/>
                                <w:lang w:val="fr-FR"/>
                              </w:rPr>
                            </w:pPr>
                            <w:r w:rsidRPr="00C61721">
                              <w:rPr>
                                <w:color w:val="000000" w:themeColor="text1"/>
                                <w:sz w:val="28"/>
                                <w:szCs w:val="28"/>
                                <w:lang w:val="fr-FR"/>
                              </w:rPr>
                              <w:t>La partie réseau ou nous pouvons voir l’aliases, l’adresse mac, l’identifiant réseau, l’adresse ip de la pacerelle et du conteneur suivi du préfixe plus le nom dns</w:t>
                            </w:r>
                          </w:p>
                          <w:p w14:paraId="044BCB81" w14:textId="77777777" w:rsidR="00C02055" w:rsidRPr="00C61721" w:rsidRDefault="00C02055" w:rsidP="00C02055">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6E3569" id="Rectangle : coins arrondis 46" o:spid="_x0000_s1128" style="position:absolute;left:0;text-align:left;margin-left:-12.95pt;margin-top:-5.75pt;width:493.4pt;height:5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" filled="f" stroked="f" strokeweight="1pt">
                <v:stroke joinstyle="miter"/>
                <v:textbox>
                  <w:txbxContent>
                    <w:p w14:paraId="3EACBFED" w14:textId="77777777" w:rsidR="00C02055" w:rsidRPr="00C61721" w:rsidRDefault="00C02055" w:rsidP="00C02055">
                      <w:pPr>
                        <w:jc w:val="center"/>
                        <w:rPr>
                          <w:color w:val="000000" w:themeColor="text1"/>
                          <w:sz w:val="28"/>
                          <w:szCs w:val="28"/>
                          <w:lang w:val="fr-FR"/>
                        </w:rPr>
                      </w:pPr>
                      <w:r w:rsidRPr="00C61721">
                        <w:rPr>
                          <w:color w:val="000000" w:themeColor="text1"/>
                          <w:sz w:val="28"/>
                          <w:szCs w:val="28"/>
                          <w:lang w:val="fr-FR"/>
                        </w:rPr>
                        <w:t>La partie réseau ou nous pouvons voir l’aliases, l’adresse mac, l’identifiant réseau, l’adresse ip de la pacerelle et du conteneur suivi du préfixe plus le nom dns</w:t>
                      </w:r>
                    </w:p>
                    <w:p w14:paraId="044BCB81" w14:textId="77777777" w:rsidR="00C02055" w:rsidRPr="00C61721" w:rsidRDefault="00C02055" w:rsidP="00C02055">
                      <w:pPr>
                        <w:jc w:val="center"/>
                        <w:rPr>
                          <w:lang w:val="fr-FR"/>
                        </w:rPr>
                      </w:pPr>
                    </w:p>
                  </w:txbxContent>
                </v:textbox>
              </v:roundrect>
            </w:pict>
          </mc:Fallback>
        </mc:AlternateContent>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731222"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94432" behindDoc="0" locked="0" layoutInCell="1" allowOverlap="1" wp14:anchorId="2D03D8B5" wp14:editId="7D69780F">
                <wp:simplePos x="0" y="0"/>
                <wp:positionH relativeFrom="column">
                  <wp:posOffset>-547370</wp:posOffset>
                </wp:positionH>
                <wp:positionV relativeFrom="paragraph">
                  <wp:posOffset>708025</wp:posOffset>
                </wp:positionV>
                <wp:extent cx="6915150" cy="5734050"/>
                <wp:effectExtent l="0" t="0" r="0" b="0"/>
                <wp:wrapNone/>
                <wp:docPr id="24721395" name="Rectangle : coins arrondis 47"/>
                <wp:cNvGraphicFramePr/>
                <a:graphic xmlns:a="http://schemas.openxmlformats.org/drawingml/2006/main">
                  <a:graphicData uri="http://schemas.microsoft.com/office/word/2010/wordprocessingShape">
                    <wps:wsp>
                      <wps:cNvSpPr/>
                      <wps:spPr>
                        <a:xfrm>
                          <a:off x="0" y="0"/>
                          <a:ext cx="6915150" cy="57340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988BE6" w14:textId="77777777" w:rsidR="00C02055" w:rsidRDefault="00C02055" w:rsidP="00C02055">
                            <w:pPr>
                              <w:pStyle w:val="NormalWeb"/>
                              <w:jc w:val="center"/>
                            </w:pPr>
                            <w:r>
                              <w:rPr>
                                <w:noProof/>
                                <w:lang w:val="fr-FR" w:eastAsia="fr-FR"/>
                              </w:rPr>
                              <w:drawing>
                                <wp:inline distT="0" distB="0" distL="0" distR="0" wp14:anchorId="3A67DC98" wp14:editId="244DD621">
                                  <wp:extent cx="5791200" cy="5019675"/>
                                  <wp:effectExtent l="0" t="0" r="0" b="9525"/>
                                  <wp:docPr id="441273150"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90">
                                            <a:extLst>
                                              <a:ext uri="{28A0092B-C50C-407E-A947-70E740481C1C}">
                                                <a14:useLocalDpi xmlns:a14="http://schemas.microsoft.com/office/drawing/2010/main" val="0"/>
                                              </a:ext>
                                            </a:extLst>
                                          </a:blip>
                                          <a:srcRect l="5385" t="7623" r="9072" b="12344"/>
                                          <a:stretch/>
                                        </pic:blipFill>
                                        <pic:spPr bwMode="auto">
                                          <a:xfrm>
                                            <a:off x="0" y="0"/>
                                            <a:ext cx="5792550" cy="5020845"/>
                                          </a:xfrm>
                                          <a:prstGeom prst="rect">
                                            <a:avLst/>
                                          </a:prstGeom>
                                          <a:noFill/>
                                          <a:ln>
                                            <a:noFill/>
                                          </a:ln>
                                          <a:extLst>
                                            <a:ext uri="{53640926-AAD7-44D8-BBD7-CCE9431645EC}">
                                              <a14:shadowObscured xmlns:a14="http://schemas.microsoft.com/office/drawing/2010/main"/>
                                            </a:ext>
                                          </a:extLst>
                                        </pic:spPr>
                                      </pic:pic>
                                    </a:graphicData>
                                  </a:graphic>
                                </wp:inline>
                              </w:drawing>
                            </w:r>
                          </w:p>
                          <w:p w14:paraId="313BAD07" w14:textId="77777777" w:rsidR="00C02055" w:rsidRDefault="00C02055" w:rsidP="00C020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03D8B5" id="Rectangle : coins arrondis 47" o:spid="_x0000_s1129" style="position:absolute;left:0;text-align:left;margin-left:-43.1pt;margin-top:55.75pt;width:544.5pt;height:45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" filled="f" stroked="f" strokeweight="1pt">
                <v:stroke joinstyle="miter"/>
                <v:textbox>
                  <w:txbxContent>
                    <w:p w14:paraId="02988BE6" w14:textId="77777777" w:rsidR="00C02055" w:rsidRDefault="00C02055" w:rsidP="00C02055">
                      <w:pPr>
                        <w:pStyle w:val="NormalWeb"/>
                        <w:jc w:val="center"/>
                      </w:pPr>
                      <w:r>
                        <w:rPr>
                          <w:noProof/>
                          <w:lang w:val="fr-FR" w:eastAsia="fr-FR"/>
                        </w:rPr>
                        <w:drawing>
                          <wp:inline distT="0" distB="0" distL="0" distR="0" wp14:anchorId="3A67DC98" wp14:editId="244DD621">
                            <wp:extent cx="5791200" cy="5019675"/>
                            <wp:effectExtent l="0" t="0" r="0" b="9525"/>
                            <wp:docPr id="441273150"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90">
                                      <a:extLst>
                                        <a:ext uri="{28A0092B-C50C-407E-A947-70E740481C1C}">
                                          <a14:useLocalDpi xmlns:a14="http://schemas.microsoft.com/office/drawing/2010/main" val="0"/>
                                        </a:ext>
                                      </a:extLst>
                                    </a:blip>
                                    <a:srcRect l="5385" t="7623" r="9072" b="12344"/>
                                    <a:stretch/>
                                  </pic:blipFill>
                                  <pic:spPr bwMode="auto">
                                    <a:xfrm>
                                      <a:off x="0" y="0"/>
                                      <a:ext cx="5792550" cy="5020845"/>
                                    </a:xfrm>
                                    <a:prstGeom prst="rect">
                                      <a:avLst/>
                                    </a:prstGeom>
                                    <a:noFill/>
                                    <a:ln>
                                      <a:noFill/>
                                    </a:ln>
                                    <a:extLst>
                                      <a:ext uri="{53640926-AAD7-44D8-BBD7-CCE9431645EC}">
                                        <a14:shadowObscured xmlns:a14="http://schemas.microsoft.com/office/drawing/2010/main"/>
                                      </a:ext>
                                    </a:extLst>
                                  </pic:spPr>
                                </pic:pic>
                              </a:graphicData>
                            </a:graphic>
                          </wp:inline>
                        </w:drawing>
                      </w:r>
                    </w:p>
                    <w:p w14:paraId="313BAD07" w14:textId="77777777" w:rsidR="00C02055" w:rsidRDefault="00C02055" w:rsidP="00C02055">
                      <w:pPr>
                        <w:jc w:val="center"/>
                      </w:pPr>
                    </w:p>
                  </w:txbxContent>
                </v:textbox>
              </v:roundrect>
            </w:pict>
          </mc:Fallback>
        </mc:AlternateContent>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r w:rsidR="00C02055" w:rsidRPr="00C61721">
        <w:rPr>
          <w:rFonts w:ascii="Times New Roman" w:hAnsi="Times New Roman" w:cs="Times New Roman"/>
          <w:b/>
          <w:bCs/>
          <w:color w:val="000000" w:themeColor="text1"/>
          <w:sz w:val="32"/>
          <w:szCs w:val="32"/>
          <w:lang w:val="fr-FR"/>
        </w:rPr>
        <w:tab/>
      </w:r>
    </w:p>
    <w:p w14:paraId="4BB559DC" w14:textId="77777777" w:rsidR="00C02055" w:rsidRPr="00C61721" w:rsidRDefault="00C02055" w:rsidP="00C61721">
      <w:pPr>
        <w:jc w:val="both"/>
        <w:rPr>
          <w:rFonts w:ascii="Times New Roman" w:hAnsi="Times New Roman" w:cs="Times New Roman"/>
          <w:b/>
          <w:bCs/>
          <w:color w:val="000000" w:themeColor="text1"/>
          <w:sz w:val="32"/>
          <w:szCs w:val="32"/>
          <w:lang w:val="fr-FR"/>
        </w:rPr>
      </w:pPr>
    </w:p>
    <w:p w14:paraId="07453321" w14:textId="77777777" w:rsidR="00C02055" w:rsidRPr="00C61721" w:rsidRDefault="00C02055" w:rsidP="00C61721">
      <w:pPr>
        <w:jc w:val="both"/>
        <w:rPr>
          <w:rFonts w:ascii="Times New Roman" w:hAnsi="Times New Roman" w:cs="Times New Roman"/>
          <w:b/>
          <w:bCs/>
          <w:color w:val="000000" w:themeColor="text1"/>
          <w:sz w:val="32"/>
          <w:szCs w:val="32"/>
          <w:lang w:val="fr-FR"/>
        </w:rPr>
      </w:pPr>
    </w:p>
    <w:p w14:paraId="04C7232D" w14:textId="77777777" w:rsidR="00C02055" w:rsidRPr="00C61721" w:rsidRDefault="00C02055" w:rsidP="00C61721">
      <w:pPr>
        <w:jc w:val="both"/>
        <w:rPr>
          <w:rFonts w:ascii="Times New Roman" w:hAnsi="Times New Roman" w:cs="Times New Roman"/>
          <w:b/>
          <w:bCs/>
          <w:color w:val="000000" w:themeColor="text1"/>
          <w:sz w:val="32"/>
          <w:szCs w:val="32"/>
          <w:lang w:val="fr-FR"/>
        </w:rPr>
      </w:pPr>
    </w:p>
    <w:p w14:paraId="669D32F0" w14:textId="77777777" w:rsidR="00C02055" w:rsidRPr="00C61721" w:rsidRDefault="00C02055" w:rsidP="00C61721">
      <w:pPr>
        <w:jc w:val="both"/>
        <w:rPr>
          <w:rFonts w:ascii="Times New Roman" w:hAnsi="Times New Roman" w:cs="Times New Roman"/>
          <w:b/>
          <w:bCs/>
          <w:color w:val="000000" w:themeColor="text1"/>
          <w:sz w:val="32"/>
          <w:szCs w:val="32"/>
          <w:lang w:val="fr-FR"/>
        </w:rPr>
      </w:pPr>
    </w:p>
    <w:p w14:paraId="37B806DE" w14:textId="77777777" w:rsidR="00C02055" w:rsidRPr="00C61721" w:rsidRDefault="00C02055" w:rsidP="00C61721">
      <w:pPr>
        <w:jc w:val="both"/>
        <w:rPr>
          <w:rFonts w:ascii="Times New Roman" w:hAnsi="Times New Roman" w:cs="Times New Roman"/>
          <w:b/>
          <w:bCs/>
          <w:color w:val="000000" w:themeColor="text1"/>
          <w:sz w:val="32"/>
          <w:szCs w:val="32"/>
          <w:lang w:val="fr-FR"/>
        </w:rPr>
      </w:pPr>
    </w:p>
    <w:p w14:paraId="29EC38C8" w14:textId="77777777" w:rsidR="00C02055" w:rsidRPr="00C61721" w:rsidRDefault="00C02055" w:rsidP="00C61721">
      <w:pPr>
        <w:jc w:val="both"/>
        <w:rPr>
          <w:rFonts w:ascii="Times New Roman" w:hAnsi="Times New Roman" w:cs="Times New Roman"/>
          <w:b/>
          <w:bCs/>
          <w:color w:val="000000" w:themeColor="text1"/>
          <w:sz w:val="32"/>
          <w:szCs w:val="32"/>
          <w:lang w:val="fr-FR"/>
        </w:rPr>
      </w:pPr>
    </w:p>
    <w:p w14:paraId="664B2B18" w14:textId="77777777" w:rsidR="00C02055" w:rsidRPr="00C61721" w:rsidRDefault="00C02055"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w:lastRenderedPageBreak/>
        <mc:AlternateContent>
          <mc:Choice Requires="wps">
            <w:drawing>
              <wp:anchor distT="0" distB="0" distL="114300" distR="114300" simplePos="0" relativeHeight="251795456" behindDoc="0" locked="0" layoutInCell="1" allowOverlap="1" wp14:anchorId="079D703F" wp14:editId="6FF2ACA4">
                <wp:simplePos x="0" y="0"/>
                <wp:positionH relativeFrom="column">
                  <wp:posOffset>-280035</wp:posOffset>
                </wp:positionH>
                <wp:positionV relativeFrom="paragraph">
                  <wp:posOffset>107950</wp:posOffset>
                </wp:positionV>
                <wp:extent cx="6610350" cy="1162050"/>
                <wp:effectExtent l="0" t="0" r="0" b="0"/>
                <wp:wrapNone/>
                <wp:docPr id="1435504560" name="Rectangle : coins arrondis 49"/>
                <wp:cNvGraphicFramePr/>
                <a:graphic xmlns:a="http://schemas.openxmlformats.org/drawingml/2006/main">
                  <a:graphicData uri="http://schemas.microsoft.com/office/word/2010/wordprocessingShape">
                    <wps:wsp>
                      <wps:cNvSpPr/>
                      <wps:spPr>
                        <a:xfrm>
                          <a:off x="0" y="0"/>
                          <a:ext cx="6610350" cy="11620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2D97C9" w14:textId="77777777" w:rsidR="00C02055" w:rsidRPr="00C61721" w:rsidRDefault="00C02055" w:rsidP="00C02055">
                            <w:pPr>
                              <w:jc w:val="center"/>
                              <w:rPr>
                                <w:color w:val="000000" w:themeColor="text1"/>
                                <w:sz w:val="36"/>
                                <w:szCs w:val="36"/>
                                <w:lang w:val="fr-FR"/>
                              </w:rPr>
                            </w:pPr>
                            <w:r w:rsidRPr="00C61721">
                              <w:rPr>
                                <w:color w:val="000000" w:themeColor="text1"/>
                                <w:sz w:val="36"/>
                                <w:szCs w:val="36"/>
                                <w:lang w:val="fr-FR"/>
                              </w:rPr>
                              <w:t xml:space="preserve">Un aperçu de notre page wordpress en passant par le port mappé puisque </w:t>
                            </w:r>
                            <w:proofErr w:type="gramStart"/>
                            <w:r w:rsidRPr="00C61721">
                              <w:rPr>
                                <w:color w:val="000000" w:themeColor="text1"/>
                                <w:sz w:val="36"/>
                                <w:szCs w:val="36"/>
                                <w:lang w:val="fr-FR"/>
                              </w:rPr>
                              <w:t>nous avons pas</w:t>
                            </w:r>
                            <w:proofErr w:type="gramEnd"/>
                            <w:r w:rsidR="00052937" w:rsidRPr="00C61721">
                              <w:rPr>
                                <w:color w:val="000000" w:themeColor="text1"/>
                                <w:sz w:val="36"/>
                                <w:szCs w:val="36"/>
                                <w:lang w:val="fr-FR"/>
                              </w:rPr>
                              <w:t xml:space="preserve"> réaliser un proxypass</w:t>
                            </w:r>
                            <w:r w:rsidRPr="00C61721">
                              <w:rPr>
                                <w:color w:val="000000" w:themeColor="text1"/>
                                <w:sz w:val="36"/>
                                <w:szCs w:val="36"/>
                                <w:lang w:val="fr-FR"/>
                              </w:rPr>
                              <w:t xml:space="preserve"> </w:t>
                            </w:r>
                            <w:r w:rsidR="00052937" w:rsidRPr="00C61721">
                              <w:rPr>
                                <w:color w:val="000000" w:themeColor="text1"/>
                                <w:sz w:val="36"/>
                                <w:szCs w:val="36"/>
                                <w:lang w:val="fr-FR"/>
                              </w:rPr>
                              <w:t>au niveau du proxy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D703F" id="Rectangle : coins arrondis 49" o:spid="_x0000_s1130" style="position:absolute;left:0;text-align:left;margin-left:-22.05pt;margin-top:8.5pt;width:520.5pt;height:91.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" filled="f" stroked="f" strokeweight="1pt">
                <v:stroke joinstyle="miter"/>
                <v:textbox>
                  <w:txbxContent>
                    <w:p w14:paraId="492D97C9" w14:textId="77777777" w:rsidR="00C02055" w:rsidRPr="00C61721" w:rsidRDefault="00C02055" w:rsidP="00C02055">
                      <w:pPr>
                        <w:jc w:val="center"/>
                        <w:rPr>
                          <w:color w:val="000000" w:themeColor="text1"/>
                          <w:sz w:val="36"/>
                          <w:szCs w:val="36"/>
                          <w:lang w:val="fr-FR"/>
                        </w:rPr>
                      </w:pPr>
                      <w:r w:rsidRPr="00C61721">
                        <w:rPr>
                          <w:color w:val="000000" w:themeColor="text1"/>
                          <w:sz w:val="36"/>
                          <w:szCs w:val="36"/>
                          <w:lang w:val="fr-FR"/>
                        </w:rPr>
                        <w:t xml:space="preserve">Un aperçu de notre page wordpress en passant par le port mappé puisque </w:t>
                      </w:r>
                      <w:proofErr w:type="gramStart"/>
                      <w:r w:rsidRPr="00C61721">
                        <w:rPr>
                          <w:color w:val="000000" w:themeColor="text1"/>
                          <w:sz w:val="36"/>
                          <w:szCs w:val="36"/>
                          <w:lang w:val="fr-FR"/>
                        </w:rPr>
                        <w:t>nous avons pas</w:t>
                      </w:r>
                      <w:proofErr w:type="gramEnd"/>
                      <w:r w:rsidR="00052937" w:rsidRPr="00C61721">
                        <w:rPr>
                          <w:color w:val="000000" w:themeColor="text1"/>
                          <w:sz w:val="36"/>
                          <w:szCs w:val="36"/>
                          <w:lang w:val="fr-FR"/>
                        </w:rPr>
                        <w:t xml:space="preserve"> réaliser un proxypass</w:t>
                      </w:r>
                      <w:r w:rsidRPr="00C61721">
                        <w:rPr>
                          <w:color w:val="000000" w:themeColor="text1"/>
                          <w:sz w:val="36"/>
                          <w:szCs w:val="36"/>
                          <w:lang w:val="fr-FR"/>
                        </w:rPr>
                        <w:t xml:space="preserve"> </w:t>
                      </w:r>
                      <w:r w:rsidR="00052937" w:rsidRPr="00C61721">
                        <w:rPr>
                          <w:color w:val="000000" w:themeColor="text1"/>
                          <w:sz w:val="36"/>
                          <w:szCs w:val="36"/>
                          <w:lang w:val="fr-FR"/>
                        </w:rPr>
                        <w:t>au niveau du proxy</w:t>
                      </w:r>
                    </w:p>
                  </w:txbxContent>
                </v:textbox>
              </v:roundrect>
            </w:pict>
          </mc:Fallback>
        </mc:AlternateContent>
      </w:r>
    </w:p>
    <w:p w14:paraId="6CC11AC6" w14:textId="77777777" w:rsidR="00C02055" w:rsidRPr="00C61721" w:rsidRDefault="00052937" w:rsidP="00C61721">
      <w:pPr>
        <w:jc w:val="both"/>
        <w:rPr>
          <w:rFonts w:ascii="Times New Roman" w:hAnsi="Times New Roman" w:cs="Times New Roman"/>
          <w:b/>
          <w:bCs/>
          <w:color w:val="000000" w:themeColor="text1"/>
          <w:sz w:val="32"/>
          <w:szCs w:val="32"/>
          <w:lang w:val="fr-FR"/>
        </w:rPr>
      </w:pPr>
      <w:r w:rsidRPr="00C61721">
        <w:rPr>
          <w:rFonts w:ascii="Times New Roman" w:hAnsi="Times New Roman" w:cs="Times New Roman"/>
          <w:b/>
          <w:bCs/>
          <w:noProof/>
          <w:color w:val="000000" w:themeColor="text1"/>
          <w:sz w:val="32"/>
          <w:szCs w:val="32"/>
          <w:lang w:val="fr-FR" w:eastAsia="fr-FR"/>
        </w:rPr>
        <mc:AlternateContent>
          <mc:Choice Requires="wps">
            <w:drawing>
              <wp:anchor distT="0" distB="0" distL="114300" distR="114300" simplePos="0" relativeHeight="251796480" behindDoc="0" locked="0" layoutInCell="1" allowOverlap="1" wp14:anchorId="3DE7E838" wp14:editId="4874AC26">
                <wp:simplePos x="0" y="0"/>
                <wp:positionH relativeFrom="column">
                  <wp:posOffset>-547370</wp:posOffset>
                </wp:positionH>
                <wp:positionV relativeFrom="paragraph">
                  <wp:posOffset>1649730</wp:posOffset>
                </wp:positionV>
                <wp:extent cx="7162800" cy="4562475"/>
                <wp:effectExtent l="0" t="0" r="0" b="0"/>
                <wp:wrapNone/>
                <wp:docPr id="1326185677" name="Rectangle : coins arrondis 50"/>
                <wp:cNvGraphicFramePr/>
                <a:graphic xmlns:a="http://schemas.openxmlformats.org/drawingml/2006/main">
                  <a:graphicData uri="http://schemas.microsoft.com/office/word/2010/wordprocessingShape">
                    <wps:wsp>
                      <wps:cNvSpPr/>
                      <wps:spPr>
                        <a:xfrm>
                          <a:off x="0" y="0"/>
                          <a:ext cx="7162800" cy="45624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005FA6D" w14:textId="77777777" w:rsidR="00052937" w:rsidRDefault="00052937" w:rsidP="00052937">
                            <w:pPr>
                              <w:pStyle w:val="NormalWeb"/>
                              <w:jc w:val="center"/>
                            </w:pPr>
                            <w:r>
                              <w:rPr>
                                <w:noProof/>
                                <w:lang w:val="fr-FR" w:eastAsia="fr-FR"/>
                              </w:rPr>
                              <w:drawing>
                                <wp:inline distT="0" distB="0" distL="0" distR="0" wp14:anchorId="3D8690A8" wp14:editId="7AEAF54D">
                                  <wp:extent cx="6553200" cy="3990975"/>
                                  <wp:effectExtent l="0" t="0" r="0" b="9525"/>
                                  <wp:docPr id="724593024"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53302" cy="3991037"/>
                                          </a:xfrm>
                                          <a:prstGeom prst="rect">
                                            <a:avLst/>
                                          </a:prstGeom>
                                          <a:noFill/>
                                          <a:ln>
                                            <a:noFill/>
                                          </a:ln>
                                        </pic:spPr>
                                      </pic:pic>
                                    </a:graphicData>
                                  </a:graphic>
                                </wp:inline>
                              </w:drawing>
                            </w:r>
                          </w:p>
                          <w:p w14:paraId="2064E112" w14:textId="77777777" w:rsidR="00052937" w:rsidRDefault="00052937" w:rsidP="000529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E7E838" id="Rectangle : coins arrondis 50" o:spid="_x0000_s1131" style="position:absolute;left:0;text-align:left;margin-left:-43.1pt;margin-top:129.9pt;width:564pt;height:359.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" filled="f" stroked="f" strokeweight="1pt">
                <v:stroke joinstyle="miter"/>
                <v:textbox>
                  <w:txbxContent>
                    <w:p w14:paraId="2005FA6D" w14:textId="77777777" w:rsidR="00052937" w:rsidRDefault="00052937" w:rsidP="00052937">
                      <w:pPr>
                        <w:pStyle w:val="NormalWeb"/>
                        <w:jc w:val="center"/>
                      </w:pPr>
                      <w:r>
                        <w:rPr>
                          <w:noProof/>
                          <w:lang w:val="fr-FR" w:eastAsia="fr-FR"/>
                        </w:rPr>
                        <w:drawing>
                          <wp:inline distT="0" distB="0" distL="0" distR="0" wp14:anchorId="3D8690A8" wp14:editId="7AEAF54D">
                            <wp:extent cx="6553200" cy="3990975"/>
                            <wp:effectExtent l="0" t="0" r="0" b="9525"/>
                            <wp:docPr id="724593024"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53302" cy="3991037"/>
                                    </a:xfrm>
                                    <a:prstGeom prst="rect">
                                      <a:avLst/>
                                    </a:prstGeom>
                                    <a:noFill/>
                                    <a:ln>
                                      <a:noFill/>
                                    </a:ln>
                                  </pic:spPr>
                                </pic:pic>
                              </a:graphicData>
                            </a:graphic>
                          </wp:inline>
                        </w:drawing>
                      </w:r>
                    </w:p>
                    <w:p w14:paraId="2064E112" w14:textId="77777777" w:rsidR="00052937" w:rsidRDefault="00052937" w:rsidP="00052937">
                      <w:pPr>
                        <w:jc w:val="center"/>
                      </w:pPr>
                    </w:p>
                  </w:txbxContent>
                </v:textbox>
              </v:roundrect>
            </w:pict>
          </mc:Fallback>
        </mc:AlternateContent>
      </w:r>
    </w:p>
    <w:p w14:paraId="472CFCB7" w14:textId="77777777" w:rsidR="00052937" w:rsidRPr="00C61721" w:rsidRDefault="00052937" w:rsidP="00C61721">
      <w:pPr>
        <w:jc w:val="both"/>
        <w:rPr>
          <w:rFonts w:ascii="Times New Roman" w:hAnsi="Times New Roman" w:cs="Times New Roman"/>
          <w:sz w:val="32"/>
          <w:szCs w:val="32"/>
          <w:lang w:val="fr-FR"/>
        </w:rPr>
      </w:pPr>
    </w:p>
    <w:p w14:paraId="23E7C9C8" w14:textId="77777777" w:rsidR="00052937" w:rsidRPr="00C61721" w:rsidRDefault="00052937" w:rsidP="00C61721">
      <w:pPr>
        <w:jc w:val="both"/>
        <w:rPr>
          <w:rFonts w:ascii="Times New Roman" w:hAnsi="Times New Roman" w:cs="Times New Roman"/>
          <w:sz w:val="32"/>
          <w:szCs w:val="32"/>
          <w:lang w:val="fr-FR"/>
        </w:rPr>
      </w:pPr>
    </w:p>
    <w:p w14:paraId="0E34B435" w14:textId="77777777" w:rsidR="00052937" w:rsidRPr="00C61721" w:rsidRDefault="00052937" w:rsidP="00C61721">
      <w:pPr>
        <w:jc w:val="both"/>
        <w:rPr>
          <w:rFonts w:ascii="Times New Roman" w:hAnsi="Times New Roman" w:cs="Times New Roman"/>
          <w:sz w:val="32"/>
          <w:szCs w:val="32"/>
          <w:lang w:val="fr-FR"/>
        </w:rPr>
      </w:pPr>
    </w:p>
    <w:p w14:paraId="16F211B9" w14:textId="77777777" w:rsidR="00052937" w:rsidRPr="00C61721" w:rsidRDefault="00052937" w:rsidP="00C61721">
      <w:pPr>
        <w:jc w:val="both"/>
        <w:rPr>
          <w:rFonts w:ascii="Times New Roman" w:hAnsi="Times New Roman" w:cs="Times New Roman"/>
          <w:b/>
          <w:bCs/>
          <w:color w:val="000000" w:themeColor="text1"/>
          <w:sz w:val="32"/>
          <w:szCs w:val="32"/>
          <w:lang w:val="fr-FR"/>
        </w:rPr>
      </w:pPr>
    </w:p>
    <w:p w14:paraId="5F9EB016" w14:textId="77777777" w:rsidR="00052937" w:rsidRPr="00C61721" w:rsidRDefault="00052937" w:rsidP="00C61721">
      <w:pPr>
        <w:jc w:val="both"/>
        <w:rPr>
          <w:rFonts w:ascii="Times New Roman" w:hAnsi="Times New Roman" w:cs="Times New Roman"/>
          <w:sz w:val="32"/>
          <w:szCs w:val="32"/>
          <w:lang w:val="fr-FR"/>
        </w:rPr>
      </w:pPr>
    </w:p>
    <w:p w14:paraId="65D61993" w14:textId="77777777" w:rsidR="00052937" w:rsidRPr="00C61721" w:rsidRDefault="00052937" w:rsidP="00C61721">
      <w:pPr>
        <w:jc w:val="both"/>
        <w:rPr>
          <w:rFonts w:ascii="Times New Roman" w:hAnsi="Times New Roman" w:cs="Times New Roman"/>
          <w:sz w:val="32"/>
          <w:szCs w:val="32"/>
          <w:lang w:val="fr-FR"/>
        </w:rPr>
      </w:pPr>
    </w:p>
    <w:p w14:paraId="61A01795" w14:textId="77777777" w:rsidR="00052937" w:rsidRPr="00C61721" w:rsidRDefault="00052937" w:rsidP="00C61721">
      <w:pPr>
        <w:jc w:val="both"/>
        <w:rPr>
          <w:rFonts w:ascii="Times New Roman" w:hAnsi="Times New Roman" w:cs="Times New Roman"/>
          <w:sz w:val="32"/>
          <w:szCs w:val="32"/>
          <w:lang w:val="fr-FR"/>
        </w:rPr>
      </w:pPr>
    </w:p>
    <w:p w14:paraId="55B5A0A5" w14:textId="77777777" w:rsidR="00052937" w:rsidRPr="00C61721" w:rsidRDefault="00052937" w:rsidP="00C61721">
      <w:pPr>
        <w:jc w:val="both"/>
        <w:rPr>
          <w:rFonts w:ascii="Times New Roman" w:hAnsi="Times New Roman" w:cs="Times New Roman"/>
          <w:sz w:val="32"/>
          <w:szCs w:val="32"/>
          <w:lang w:val="fr-FR"/>
        </w:rPr>
      </w:pPr>
    </w:p>
    <w:p w14:paraId="33E0BAE6" w14:textId="77777777" w:rsidR="00052937" w:rsidRPr="00C61721" w:rsidRDefault="00052937" w:rsidP="00C61721">
      <w:pPr>
        <w:jc w:val="both"/>
        <w:rPr>
          <w:rFonts w:ascii="Times New Roman" w:hAnsi="Times New Roman" w:cs="Times New Roman"/>
          <w:sz w:val="32"/>
          <w:szCs w:val="32"/>
          <w:lang w:val="fr-FR"/>
        </w:rPr>
      </w:pPr>
    </w:p>
    <w:p w14:paraId="4F6EE50B" w14:textId="77777777" w:rsidR="00052937" w:rsidRPr="00C61721" w:rsidRDefault="00052937" w:rsidP="00C61721">
      <w:pPr>
        <w:jc w:val="both"/>
        <w:rPr>
          <w:rFonts w:ascii="Times New Roman" w:hAnsi="Times New Roman" w:cs="Times New Roman"/>
          <w:sz w:val="32"/>
          <w:szCs w:val="32"/>
          <w:lang w:val="fr-FR"/>
        </w:rPr>
      </w:pPr>
    </w:p>
    <w:p w14:paraId="6C55A884" w14:textId="77777777" w:rsidR="00052937" w:rsidRPr="00C61721" w:rsidRDefault="00052937" w:rsidP="00C61721">
      <w:pPr>
        <w:jc w:val="both"/>
        <w:rPr>
          <w:rFonts w:ascii="Times New Roman" w:hAnsi="Times New Roman" w:cs="Times New Roman"/>
          <w:sz w:val="32"/>
          <w:szCs w:val="32"/>
          <w:lang w:val="fr-FR"/>
        </w:rPr>
      </w:pPr>
    </w:p>
    <w:p w14:paraId="2D2EC1C5" w14:textId="77777777" w:rsidR="00052937" w:rsidRPr="00C61721" w:rsidRDefault="00052937" w:rsidP="00C61721">
      <w:pPr>
        <w:jc w:val="both"/>
        <w:rPr>
          <w:rFonts w:ascii="Times New Roman" w:hAnsi="Times New Roman" w:cs="Times New Roman"/>
          <w:sz w:val="32"/>
          <w:szCs w:val="32"/>
          <w:lang w:val="fr-FR"/>
        </w:rPr>
      </w:pPr>
    </w:p>
    <w:p w14:paraId="75CC791B" w14:textId="77777777" w:rsidR="00052937" w:rsidRPr="00C61721" w:rsidRDefault="00052937" w:rsidP="00C61721">
      <w:pPr>
        <w:jc w:val="both"/>
        <w:rPr>
          <w:rFonts w:ascii="Times New Roman" w:hAnsi="Times New Roman" w:cs="Times New Roman"/>
          <w:sz w:val="32"/>
          <w:szCs w:val="32"/>
          <w:lang w:val="fr-FR"/>
        </w:rPr>
      </w:pPr>
    </w:p>
    <w:p w14:paraId="404EF925" w14:textId="77777777" w:rsidR="00052937" w:rsidRPr="00C61721" w:rsidRDefault="00052937" w:rsidP="00C61721">
      <w:pPr>
        <w:jc w:val="both"/>
        <w:rPr>
          <w:rFonts w:ascii="Times New Roman" w:hAnsi="Times New Roman" w:cs="Times New Roman"/>
          <w:sz w:val="32"/>
          <w:szCs w:val="32"/>
          <w:lang w:val="fr-FR"/>
        </w:rPr>
      </w:pPr>
    </w:p>
    <w:p w14:paraId="30B8CF7E" w14:textId="77777777" w:rsidR="00052937" w:rsidRPr="00C61721" w:rsidRDefault="00052937" w:rsidP="00C61721">
      <w:pPr>
        <w:jc w:val="both"/>
        <w:rPr>
          <w:rFonts w:ascii="Times New Roman" w:hAnsi="Times New Roman" w:cs="Times New Roman"/>
          <w:sz w:val="32"/>
          <w:szCs w:val="32"/>
          <w:lang w:val="fr-FR"/>
        </w:rPr>
      </w:pPr>
    </w:p>
    <w:p w14:paraId="3CFCE074" w14:textId="77777777" w:rsidR="00052937" w:rsidRPr="00C61721" w:rsidRDefault="00052937" w:rsidP="00C61721">
      <w:pPr>
        <w:jc w:val="both"/>
        <w:rPr>
          <w:rFonts w:ascii="Times New Roman" w:hAnsi="Times New Roman" w:cs="Times New Roman"/>
          <w:sz w:val="32"/>
          <w:szCs w:val="32"/>
          <w:lang w:val="fr-FR"/>
        </w:rPr>
      </w:pPr>
    </w:p>
    <w:p w14:paraId="4C3B8726" w14:textId="77777777" w:rsidR="00052937" w:rsidRPr="00C61721" w:rsidRDefault="00052937" w:rsidP="00C61721">
      <w:pPr>
        <w:jc w:val="both"/>
        <w:rPr>
          <w:rFonts w:ascii="Times New Roman" w:hAnsi="Times New Roman" w:cs="Times New Roman"/>
          <w:sz w:val="32"/>
          <w:szCs w:val="32"/>
          <w:lang w:val="fr-FR"/>
        </w:rPr>
      </w:pPr>
    </w:p>
    <w:p w14:paraId="22BCA1CF" w14:textId="77777777" w:rsidR="00052937" w:rsidRPr="00C61721" w:rsidRDefault="00052937" w:rsidP="00C61721">
      <w:pPr>
        <w:jc w:val="both"/>
        <w:rPr>
          <w:rFonts w:ascii="Times New Roman" w:hAnsi="Times New Roman" w:cs="Times New Roman"/>
          <w:sz w:val="32"/>
          <w:szCs w:val="32"/>
          <w:lang w:val="fr-FR"/>
        </w:rPr>
      </w:pPr>
    </w:p>
    <w:p w14:paraId="39985658" w14:textId="77777777" w:rsidR="00052937" w:rsidRPr="00C61721" w:rsidRDefault="00052937" w:rsidP="00C61721">
      <w:pPr>
        <w:jc w:val="both"/>
        <w:rPr>
          <w:rFonts w:ascii="Times New Roman" w:hAnsi="Times New Roman" w:cs="Times New Roman"/>
          <w:sz w:val="32"/>
          <w:szCs w:val="32"/>
          <w:lang w:val="fr-FR"/>
        </w:rPr>
      </w:pPr>
    </w:p>
    <w:p w14:paraId="24354723" w14:textId="77777777" w:rsidR="00052937" w:rsidRPr="00C61721" w:rsidRDefault="00052937" w:rsidP="00C61721">
      <w:pPr>
        <w:jc w:val="both"/>
        <w:rPr>
          <w:rFonts w:ascii="Times New Roman" w:hAnsi="Times New Roman" w:cs="Times New Roman"/>
          <w:sz w:val="32"/>
          <w:szCs w:val="32"/>
          <w:lang w:val="fr-FR"/>
        </w:rPr>
      </w:pPr>
    </w:p>
    <w:p w14:paraId="2AF6C309" w14:textId="77777777" w:rsidR="00052937" w:rsidRPr="00C61721" w:rsidRDefault="00052937" w:rsidP="00C61721">
      <w:pPr>
        <w:jc w:val="both"/>
        <w:rPr>
          <w:rFonts w:ascii="Times New Roman" w:hAnsi="Times New Roman" w:cs="Times New Roman"/>
          <w:sz w:val="32"/>
          <w:szCs w:val="32"/>
          <w:lang w:val="fr-FR"/>
        </w:rPr>
      </w:pPr>
    </w:p>
    <w:p w14:paraId="57A50862" w14:textId="77777777" w:rsidR="0030232C" w:rsidRPr="00C61721" w:rsidRDefault="006E225D" w:rsidP="00C61721">
      <w:pPr>
        <w:jc w:val="both"/>
        <w:rPr>
          <w:rFonts w:ascii="Times New Roman" w:hAnsi="Times New Roman" w:cs="Times New Roman"/>
          <w:sz w:val="32"/>
          <w:szCs w:val="32"/>
          <w:lang w:val="fr-FR"/>
        </w:rPr>
      </w:pPr>
      <w:r w:rsidRPr="00C61721">
        <w:rPr>
          <w:rFonts w:ascii="Times New Roman" w:hAnsi="Times New Roman" w:cs="Times New Roman"/>
          <w:noProof/>
          <w:sz w:val="32"/>
          <w:szCs w:val="32"/>
          <w:lang w:val="fr-FR" w:eastAsia="fr-FR"/>
        </w:rPr>
        <w:lastRenderedPageBreak/>
        <mc:AlternateContent>
          <mc:Choice Requires="wps">
            <w:drawing>
              <wp:anchor distT="0" distB="0" distL="114300" distR="114300" simplePos="0" relativeHeight="251797504" behindDoc="0" locked="0" layoutInCell="1" allowOverlap="1" wp14:anchorId="04C48331" wp14:editId="624244B9">
                <wp:simplePos x="0" y="0"/>
                <wp:positionH relativeFrom="column">
                  <wp:posOffset>614680</wp:posOffset>
                </wp:positionH>
                <wp:positionV relativeFrom="paragraph">
                  <wp:posOffset>249555</wp:posOffset>
                </wp:positionV>
                <wp:extent cx="4486275" cy="835025"/>
                <wp:effectExtent l="0" t="0" r="0" b="0"/>
                <wp:wrapNone/>
                <wp:docPr id="328603352" name="Rectangle : coins arrondis 52"/>
                <wp:cNvGraphicFramePr/>
                <a:graphic xmlns:a="http://schemas.openxmlformats.org/drawingml/2006/main">
                  <a:graphicData uri="http://schemas.microsoft.com/office/word/2010/wordprocessingShape">
                    <wps:wsp>
                      <wps:cNvSpPr/>
                      <wps:spPr>
                        <a:xfrm>
                          <a:off x="0" y="0"/>
                          <a:ext cx="4486275" cy="8350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EFAD0D" w14:textId="77777777" w:rsidR="00052937" w:rsidRPr="00BE55EF" w:rsidRDefault="00052937" w:rsidP="00052937">
                            <w:pPr>
                              <w:jc w:val="center"/>
                              <w:rPr>
                                <w:color w:val="000000" w:themeColor="text1"/>
                                <w:sz w:val="36"/>
                                <w:szCs w:val="36"/>
                              </w:rPr>
                            </w:pPr>
                            <w:r w:rsidRPr="00BE55EF">
                              <w:rPr>
                                <w:color w:val="000000" w:themeColor="text1"/>
                                <w:sz w:val="36"/>
                                <w:szCs w:val="36"/>
                              </w:rPr>
                              <w:t xml:space="preserve">Schema </w:t>
                            </w:r>
                            <w:r w:rsidR="00BE55EF" w:rsidRPr="00BE55EF">
                              <w:rPr>
                                <w:color w:val="000000" w:themeColor="text1"/>
                                <w:sz w:val="36"/>
                                <w:szCs w:val="36"/>
                              </w:rPr>
                              <w:t>illustratif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4C48331" id="Rectangle : coins arrondis 52" o:spid="_x0000_s1132" style="position:absolute;left:0;text-align:left;margin-left:48.4pt;margin-top:19.65pt;width:353.25pt;height:65.7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GNCfQIAAE8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" filled="f" stroked="f" strokeweight="1pt">
                <v:stroke joinstyle="miter"/>
                <v:textbox>
                  <w:txbxContent>
                    <w:p w14:paraId="02EFAD0D" w14:textId="77777777" w:rsidR="00052937" w:rsidRPr="00BE55EF" w:rsidRDefault="00052937" w:rsidP="00052937">
                      <w:pPr>
                        <w:jc w:val="center"/>
                        <w:rPr>
                          <w:color w:val="000000" w:themeColor="text1"/>
                          <w:sz w:val="36"/>
                          <w:szCs w:val="36"/>
                        </w:rPr>
                      </w:pPr>
                      <w:r w:rsidRPr="00BE55EF">
                        <w:rPr>
                          <w:color w:val="000000" w:themeColor="text1"/>
                          <w:sz w:val="36"/>
                          <w:szCs w:val="36"/>
                        </w:rPr>
                        <w:t xml:space="preserve">Schema </w:t>
                      </w:r>
                      <w:r w:rsidR="00BE55EF" w:rsidRPr="00BE55EF">
                        <w:rPr>
                          <w:color w:val="000000" w:themeColor="text1"/>
                          <w:sz w:val="36"/>
                          <w:szCs w:val="36"/>
                        </w:rPr>
                        <w:t>illustratif</w:t>
                      </w:r>
                    </w:p>
                  </w:txbxContent>
                </v:textbox>
              </v:roundrect>
            </w:pict>
          </mc:Fallback>
        </mc:AlternateContent>
      </w:r>
    </w:p>
    <w:p w14:paraId="713F88D1" w14:textId="77777777" w:rsidR="00052937" w:rsidRPr="00C61721" w:rsidRDefault="00E511AE" w:rsidP="00C61721">
      <w:pPr>
        <w:jc w:val="both"/>
        <w:rPr>
          <w:rFonts w:ascii="Times New Roman" w:hAnsi="Times New Roman" w:cs="Times New Roman"/>
          <w:sz w:val="32"/>
          <w:szCs w:val="32"/>
          <w:lang w:val="fr-FR"/>
        </w:rPr>
      </w:pPr>
      <w:r w:rsidRPr="00C61721">
        <w:rPr>
          <w:rFonts w:ascii="Times New Roman" w:hAnsi="Times New Roman" w:cs="Times New Roman"/>
          <w:noProof/>
          <w:sz w:val="32"/>
          <w:szCs w:val="32"/>
          <w:lang w:val="fr-FR" w:eastAsia="fr-FR"/>
        </w:rPr>
        <mc:AlternateContent>
          <mc:Choice Requires="wps">
            <w:drawing>
              <wp:anchor distT="0" distB="0" distL="114300" distR="114300" simplePos="0" relativeHeight="251799552" behindDoc="0" locked="0" layoutInCell="1" allowOverlap="1" wp14:anchorId="01E98FEC" wp14:editId="607BC197">
                <wp:simplePos x="0" y="0"/>
                <wp:positionH relativeFrom="column">
                  <wp:posOffset>-585470</wp:posOffset>
                </wp:positionH>
                <wp:positionV relativeFrom="paragraph">
                  <wp:posOffset>3489325</wp:posOffset>
                </wp:positionV>
                <wp:extent cx="7086600" cy="4248150"/>
                <wp:effectExtent l="0" t="0" r="0" b="0"/>
                <wp:wrapNone/>
                <wp:docPr id="1271145409" name="Rectangle : coins arrondis 54"/>
                <wp:cNvGraphicFramePr/>
                <a:graphic xmlns:a="http://schemas.openxmlformats.org/drawingml/2006/main">
                  <a:graphicData uri="http://schemas.microsoft.com/office/word/2010/wordprocessingShape">
                    <wps:wsp>
                      <wps:cNvSpPr/>
                      <wps:spPr>
                        <a:xfrm>
                          <a:off x="0" y="0"/>
                          <a:ext cx="7086600" cy="424815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F31BBB" w14:textId="77777777" w:rsidR="00E511AE" w:rsidRDefault="00E511AE" w:rsidP="00E511AE">
                            <w:pPr>
                              <w:jc w:val="center"/>
                            </w:pPr>
                            <w:r>
                              <w:rPr>
                                <w:noProof/>
                                <w:lang w:val="fr-FR" w:eastAsia="fr-FR"/>
                              </w:rPr>
                              <w:drawing>
                                <wp:inline distT="0" distB="0" distL="0" distR="0" wp14:anchorId="6E6843E9" wp14:editId="529B1909">
                                  <wp:extent cx="6315075" cy="3533775"/>
                                  <wp:effectExtent l="0" t="0" r="9525" b="9525"/>
                                  <wp:docPr id="1344191126"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18254" cy="35355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E98FEC" id="Rectangle : coins arrondis 54" o:spid="_x0000_s1133" style="position:absolute;left:0;text-align:left;margin-left:-46.1pt;margin-top:274.75pt;width:558pt;height:33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" filled="f" stroked="f" strokeweight="1pt">
                <v:stroke joinstyle="miter"/>
                <v:textbox>
                  <w:txbxContent>
                    <w:p w14:paraId="6CF31BBB" w14:textId="77777777" w:rsidR="00E511AE" w:rsidRDefault="00E511AE" w:rsidP="00E511AE">
                      <w:pPr>
                        <w:jc w:val="center"/>
                      </w:pPr>
                      <w:r>
                        <w:rPr>
                          <w:noProof/>
                          <w:lang w:val="fr-FR" w:eastAsia="fr-FR"/>
                        </w:rPr>
                        <w:drawing>
                          <wp:inline distT="0" distB="0" distL="0" distR="0" wp14:anchorId="6E6843E9" wp14:editId="529B1909">
                            <wp:extent cx="6315075" cy="3533775"/>
                            <wp:effectExtent l="0" t="0" r="9525" b="9525"/>
                            <wp:docPr id="1344191126"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18254" cy="3535554"/>
                                    </a:xfrm>
                                    <a:prstGeom prst="rect">
                                      <a:avLst/>
                                    </a:prstGeom>
                                    <a:noFill/>
                                    <a:ln>
                                      <a:noFill/>
                                    </a:ln>
                                  </pic:spPr>
                                </pic:pic>
                              </a:graphicData>
                            </a:graphic>
                          </wp:inline>
                        </w:drawing>
                      </w:r>
                    </w:p>
                  </w:txbxContent>
                </v:textbox>
              </v:roundrect>
            </w:pict>
          </mc:Fallback>
        </mc:AlternateContent>
      </w:r>
    </w:p>
    <w:p w14:paraId="2D70A560" w14:textId="77777777" w:rsidR="0030232C" w:rsidRPr="00C61721" w:rsidRDefault="0030232C" w:rsidP="00C61721">
      <w:pPr>
        <w:jc w:val="both"/>
        <w:rPr>
          <w:rFonts w:ascii="Times New Roman" w:hAnsi="Times New Roman" w:cs="Times New Roman"/>
          <w:sz w:val="32"/>
          <w:szCs w:val="32"/>
          <w:lang w:val="fr-FR"/>
        </w:rPr>
      </w:pPr>
    </w:p>
    <w:p w14:paraId="558519A2" w14:textId="77777777" w:rsidR="0030232C" w:rsidRPr="00C61721" w:rsidRDefault="006E225D" w:rsidP="00C61721">
      <w:pPr>
        <w:jc w:val="both"/>
        <w:rPr>
          <w:rFonts w:ascii="Times New Roman" w:hAnsi="Times New Roman" w:cs="Times New Roman"/>
          <w:sz w:val="32"/>
          <w:szCs w:val="32"/>
          <w:lang w:val="fr-FR"/>
        </w:rPr>
      </w:pPr>
      <w:r w:rsidRPr="00C61721">
        <w:rPr>
          <w:rFonts w:ascii="Times New Roman" w:hAnsi="Times New Roman" w:cs="Times New Roman"/>
          <w:noProof/>
          <w:sz w:val="32"/>
          <w:szCs w:val="32"/>
          <w:lang w:val="fr-FR" w:eastAsia="fr-FR"/>
        </w:rPr>
        <mc:AlternateContent>
          <mc:Choice Requires="wps">
            <w:drawing>
              <wp:anchor distT="0" distB="0" distL="114300" distR="114300" simplePos="0" relativeHeight="251798528" behindDoc="0" locked="0" layoutInCell="1" allowOverlap="1" wp14:anchorId="78430F26" wp14:editId="2B199482">
                <wp:simplePos x="0" y="0"/>
                <wp:positionH relativeFrom="column">
                  <wp:posOffset>-318770</wp:posOffset>
                </wp:positionH>
                <wp:positionV relativeFrom="paragraph">
                  <wp:posOffset>304165</wp:posOffset>
                </wp:positionV>
                <wp:extent cx="6819900" cy="2314575"/>
                <wp:effectExtent l="0" t="0" r="0" b="0"/>
                <wp:wrapNone/>
                <wp:docPr id="617956870" name="Rectangle : coins arrondis 53"/>
                <wp:cNvGraphicFramePr/>
                <a:graphic xmlns:a="http://schemas.openxmlformats.org/drawingml/2006/main">
                  <a:graphicData uri="http://schemas.microsoft.com/office/word/2010/wordprocessingShape">
                    <wps:wsp>
                      <wps:cNvSpPr/>
                      <wps:spPr>
                        <a:xfrm>
                          <a:off x="0" y="0"/>
                          <a:ext cx="6819900" cy="231457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67961D5" w14:textId="77777777" w:rsidR="00E511AE" w:rsidRPr="00C61721" w:rsidRDefault="00E511AE" w:rsidP="00E511AE">
                            <w:pPr>
                              <w:jc w:val="center"/>
                              <w:rPr>
                                <w:color w:val="000000" w:themeColor="text1"/>
                                <w:sz w:val="28"/>
                                <w:szCs w:val="28"/>
                                <w:lang w:val="fr-FR"/>
                              </w:rPr>
                            </w:pPr>
                            <w:r w:rsidRPr="00C61721">
                              <w:rPr>
                                <w:color w:val="000000" w:themeColor="text1"/>
                                <w:sz w:val="28"/>
                                <w:szCs w:val="28"/>
                                <w:lang w:val="fr-FR"/>
                              </w:rPr>
                              <w:t>Nous venons de réaliser un proxy entrant dont l’utilisateur sollicitera des services telque decrit précedament dans la partie deploiement</w:t>
                            </w:r>
                            <w:r w:rsidR="00C535B3" w:rsidRPr="00C61721">
                              <w:rPr>
                                <w:color w:val="000000" w:themeColor="text1"/>
                                <w:sz w:val="28"/>
                                <w:szCs w:val="28"/>
                                <w:lang w:val="fr-FR"/>
                              </w:rPr>
                              <w:t>, le</w:t>
                            </w:r>
                            <w:r w:rsidRPr="00C61721">
                              <w:rPr>
                                <w:color w:val="000000" w:themeColor="text1"/>
                                <w:sz w:val="28"/>
                                <w:szCs w:val="28"/>
                                <w:lang w:val="fr-FR"/>
                              </w:rPr>
                              <w:t xml:space="preserve"> </w:t>
                            </w:r>
                            <w:r w:rsidR="00C535B3" w:rsidRPr="00C61721">
                              <w:rPr>
                                <w:color w:val="000000" w:themeColor="text1"/>
                                <w:sz w:val="28"/>
                                <w:szCs w:val="28"/>
                                <w:lang w:val="fr-FR"/>
                              </w:rPr>
                              <w:t xml:space="preserve">proxy qui sert de serveur mendataire c’est à dire toutes les requêtes passent par lui ayant un port exposé qui </w:t>
                            </w:r>
                            <w:r w:rsidR="00955805" w:rsidRPr="00C61721">
                              <w:rPr>
                                <w:color w:val="000000" w:themeColor="text1"/>
                                <w:sz w:val="28"/>
                                <w:szCs w:val="28"/>
                                <w:lang w:val="fr-FR"/>
                              </w:rPr>
                              <w:t xml:space="preserve">est </w:t>
                            </w:r>
                            <w:r w:rsidR="00C535B3" w:rsidRPr="00C61721">
                              <w:rPr>
                                <w:color w:val="000000" w:themeColor="text1"/>
                                <w:sz w:val="28"/>
                                <w:szCs w:val="28"/>
                                <w:lang w:val="fr-FR"/>
                              </w:rPr>
                              <w:t>le 80 par défaut</w:t>
                            </w:r>
                            <w:r w:rsidR="00B9259B" w:rsidRPr="00C61721">
                              <w:rPr>
                                <w:color w:val="000000" w:themeColor="text1"/>
                                <w:sz w:val="28"/>
                                <w:szCs w:val="28"/>
                                <w:lang w:val="fr-FR"/>
                              </w:rPr>
                              <w:t>,</w:t>
                            </w:r>
                            <w:r w:rsidR="00C535B3" w:rsidRPr="00C61721">
                              <w:rPr>
                                <w:color w:val="000000" w:themeColor="text1"/>
                                <w:sz w:val="28"/>
                                <w:szCs w:val="28"/>
                                <w:lang w:val="fr-FR"/>
                              </w:rPr>
                              <w:t xml:space="preserve"> qui à son tour ira vers les différents conteneurs selon la </w:t>
                            </w:r>
                            <w:r w:rsidR="00B9259B" w:rsidRPr="00C61721">
                              <w:rPr>
                                <w:color w:val="000000" w:themeColor="text1"/>
                                <w:sz w:val="28"/>
                                <w:szCs w:val="28"/>
                                <w:lang w:val="fr-FR"/>
                              </w:rPr>
                              <w:t>spécification</w:t>
                            </w:r>
                            <w:r w:rsidR="00C535B3" w:rsidRPr="00C61721">
                              <w:rPr>
                                <w:color w:val="000000" w:themeColor="text1"/>
                                <w:sz w:val="28"/>
                                <w:szCs w:val="28"/>
                                <w:lang w:val="fr-FR"/>
                              </w:rPr>
                              <w:t xml:space="preserve"> de la demande</w:t>
                            </w:r>
                            <w:r w:rsidR="00B9259B" w:rsidRPr="00C61721">
                              <w:rPr>
                                <w:color w:val="000000" w:themeColor="text1"/>
                                <w:sz w:val="28"/>
                                <w:szCs w:val="28"/>
                                <w:lang w:val="fr-FR"/>
                              </w:rPr>
                              <w:t>,</w:t>
                            </w:r>
                            <w:r w:rsidR="00C535B3" w:rsidRPr="00C61721">
                              <w:rPr>
                                <w:color w:val="000000" w:themeColor="text1"/>
                                <w:sz w:val="28"/>
                                <w:szCs w:val="28"/>
                                <w:lang w:val="fr-FR"/>
                              </w:rPr>
                              <w:t xml:space="preserve"> en effectuant</w:t>
                            </w:r>
                            <w:r w:rsidR="00B9259B" w:rsidRPr="00C61721">
                              <w:rPr>
                                <w:color w:val="000000" w:themeColor="text1"/>
                                <w:sz w:val="28"/>
                                <w:szCs w:val="28"/>
                                <w:lang w:val="fr-FR"/>
                              </w:rPr>
                              <w:t xml:space="preserve"> un proxypass pour la dissimulation des ports des conteneurs tout en faisant une mise en cache (proxy clair).</w:t>
                            </w:r>
                          </w:p>
                          <w:p w14:paraId="69AAE91D" w14:textId="46912F78" w:rsidR="006E225D" w:rsidRPr="00C61721" w:rsidRDefault="0002125A" w:rsidP="006E225D">
                            <w:pPr>
                              <w:rPr>
                                <w:color w:val="FF0000"/>
                                <w:sz w:val="28"/>
                                <w:szCs w:val="28"/>
                                <w:lang w:val="fr-FR"/>
                              </w:rPr>
                            </w:pPr>
                            <w:r w:rsidRPr="00C61721">
                              <w:rPr>
                                <w:b/>
                                <w:bCs/>
                                <w:color w:val="FF0000"/>
                                <w:sz w:val="28"/>
                                <w:szCs w:val="28"/>
                                <w:lang w:val="fr-FR"/>
                              </w:rPr>
                              <w:t>NB</w:t>
                            </w:r>
                            <w:r w:rsidRPr="00C61721">
                              <w:rPr>
                                <w:color w:val="FF0000"/>
                                <w:sz w:val="28"/>
                                <w:szCs w:val="28"/>
                                <w:lang w:val="fr-FR"/>
                              </w:rPr>
                              <w:t xml:space="preserve"> :</w:t>
                            </w:r>
                            <w:r w:rsidR="006E225D" w:rsidRPr="00C61721">
                              <w:rPr>
                                <w:color w:val="FF0000"/>
                                <w:sz w:val="28"/>
                                <w:szCs w:val="28"/>
                                <w:lang w:val="fr-FR"/>
                              </w:rPr>
                              <w:t xml:space="preserve"> Il faut signaler que </w:t>
                            </w:r>
                            <w:r w:rsidR="00B50CEF" w:rsidRPr="00C61721">
                              <w:rPr>
                                <w:color w:val="FF0000"/>
                                <w:sz w:val="28"/>
                                <w:szCs w:val="28"/>
                                <w:lang w:val="fr-FR"/>
                              </w:rPr>
                              <w:t>nous n’avons pas</w:t>
                            </w:r>
                            <w:r w:rsidR="006E225D" w:rsidRPr="00C61721">
                              <w:rPr>
                                <w:color w:val="FF0000"/>
                                <w:sz w:val="28"/>
                                <w:szCs w:val="28"/>
                                <w:lang w:val="fr-FR"/>
                              </w:rPr>
                              <w:t xml:space="preserve"> pu réaliser le proxypass pour </w:t>
                            </w:r>
                            <w:r w:rsidR="00C65473" w:rsidRPr="00C61721">
                              <w:rPr>
                                <w:color w:val="FF0000"/>
                                <w:sz w:val="28"/>
                                <w:szCs w:val="28"/>
                                <w:lang w:val="fr-FR"/>
                              </w:rPr>
                              <w:t xml:space="preserve">le </w:t>
                            </w:r>
                            <w:r w:rsidR="006E225D" w:rsidRPr="00C61721">
                              <w:rPr>
                                <w:color w:val="FF0000"/>
                                <w:sz w:val="28"/>
                                <w:szCs w:val="28"/>
                                <w:lang w:val="fr-FR"/>
                              </w:rPr>
                              <w:t xml:space="preserve">site wordpress.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430F26" id="Rectangle : coins arrondis 53" o:spid="_x0000_s1134" style="position:absolute;left:0;text-align:left;margin-left:-25.1pt;margin-top:23.95pt;width:537pt;height:182.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" filled="f" stroked="f" strokeweight="1pt">
                <v:stroke joinstyle="miter"/>
                <v:textbox>
                  <w:txbxContent>
                    <w:p w14:paraId="367961D5" w14:textId="77777777" w:rsidR="00E511AE" w:rsidRPr="00C61721" w:rsidRDefault="00E511AE" w:rsidP="00E511AE">
                      <w:pPr>
                        <w:jc w:val="center"/>
                        <w:rPr>
                          <w:color w:val="000000" w:themeColor="text1"/>
                          <w:sz w:val="28"/>
                          <w:szCs w:val="28"/>
                          <w:lang w:val="fr-FR"/>
                        </w:rPr>
                      </w:pPr>
                      <w:r w:rsidRPr="00C61721">
                        <w:rPr>
                          <w:color w:val="000000" w:themeColor="text1"/>
                          <w:sz w:val="28"/>
                          <w:szCs w:val="28"/>
                          <w:lang w:val="fr-FR"/>
                        </w:rPr>
                        <w:t>Nous venons de réaliser un proxy entrant dont l’utilisateur sollicitera des services telque decrit précedament dans la partie deploiement</w:t>
                      </w:r>
                      <w:r w:rsidR="00C535B3" w:rsidRPr="00C61721">
                        <w:rPr>
                          <w:color w:val="000000" w:themeColor="text1"/>
                          <w:sz w:val="28"/>
                          <w:szCs w:val="28"/>
                          <w:lang w:val="fr-FR"/>
                        </w:rPr>
                        <w:t>, le</w:t>
                      </w:r>
                      <w:r w:rsidRPr="00C61721">
                        <w:rPr>
                          <w:color w:val="000000" w:themeColor="text1"/>
                          <w:sz w:val="28"/>
                          <w:szCs w:val="28"/>
                          <w:lang w:val="fr-FR"/>
                        </w:rPr>
                        <w:t xml:space="preserve"> </w:t>
                      </w:r>
                      <w:r w:rsidR="00C535B3" w:rsidRPr="00C61721">
                        <w:rPr>
                          <w:color w:val="000000" w:themeColor="text1"/>
                          <w:sz w:val="28"/>
                          <w:szCs w:val="28"/>
                          <w:lang w:val="fr-FR"/>
                        </w:rPr>
                        <w:t xml:space="preserve">proxy qui sert de serveur mendataire c’est à dire toutes les requêtes passent par lui ayant un port exposé qui </w:t>
                      </w:r>
                      <w:r w:rsidR="00955805" w:rsidRPr="00C61721">
                        <w:rPr>
                          <w:color w:val="000000" w:themeColor="text1"/>
                          <w:sz w:val="28"/>
                          <w:szCs w:val="28"/>
                          <w:lang w:val="fr-FR"/>
                        </w:rPr>
                        <w:t xml:space="preserve">est </w:t>
                      </w:r>
                      <w:r w:rsidR="00C535B3" w:rsidRPr="00C61721">
                        <w:rPr>
                          <w:color w:val="000000" w:themeColor="text1"/>
                          <w:sz w:val="28"/>
                          <w:szCs w:val="28"/>
                          <w:lang w:val="fr-FR"/>
                        </w:rPr>
                        <w:t>le 80 par défaut</w:t>
                      </w:r>
                      <w:r w:rsidR="00B9259B" w:rsidRPr="00C61721">
                        <w:rPr>
                          <w:color w:val="000000" w:themeColor="text1"/>
                          <w:sz w:val="28"/>
                          <w:szCs w:val="28"/>
                          <w:lang w:val="fr-FR"/>
                        </w:rPr>
                        <w:t>,</w:t>
                      </w:r>
                      <w:r w:rsidR="00C535B3" w:rsidRPr="00C61721">
                        <w:rPr>
                          <w:color w:val="000000" w:themeColor="text1"/>
                          <w:sz w:val="28"/>
                          <w:szCs w:val="28"/>
                          <w:lang w:val="fr-FR"/>
                        </w:rPr>
                        <w:t xml:space="preserve"> qui à son tour ira vers les différents conteneurs selon la </w:t>
                      </w:r>
                      <w:r w:rsidR="00B9259B" w:rsidRPr="00C61721">
                        <w:rPr>
                          <w:color w:val="000000" w:themeColor="text1"/>
                          <w:sz w:val="28"/>
                          <w:szCs w:val="28"/>
                          <w:lang w:val="fr-FR"/>
                        </w:rPr>
                        <w:t>spécification</w:t>
                      </w:r>
                      <w:r w:rsidR="00C535B3" w:rsidRPr="00C61721">
                        <w:rPr>
                          <w:color w:val="000000" w:themeColor="text1"/>
                          <w:sz w:val="28"/>
                          <w:szCs w:val="28"/>
                          <w:lang w:val="fr-FR"/>
                        </w:rPr>
                        <w:t xml:space="preserve"> de la demande</w:t>
                      </w:r>
                      <w:r w:rsidR="00B9259B" w:rsidRPr="00C61721">
                        <w:rPr>
                          <w:color w:val="000000" w:themeColor="text1"/>
                          <w:sz w:val="28"/>
                          <w:szCs w:val="28"/>
                          <w:lang w:val="fr-FR"/>
                        </w:rPr>
                        <w:t>,</w:t>
                      </w:r>
                      <w:r w:rsidR="00C535B3" w:rsidRPr="00C61721">
                        <w:rPr>
                          <w:color w:val="000000" w:themeColor="text1"/>
                          <w:sz w:val="28"/>
                          <w:szCs w:val="28"/>
                          <w:lang w:val="fr-FR"/>
                        </w:rPr>
                        <w:t xml:space="preserve"> en effectuant</w:t>
                      </w:r>
                      <w:r w:rsidR="00B9259B" w:rsidRPr="00C61721">
                        <w:rPr>
                          <w:color w:val="000000" w:themeColor="text1"/>
                          <w:sz w:val="28"/>
                          <w:szCs w:val="28"/>
                          <w:lang w:val="fr-FR"/>
                        </w:rPr>
                        <w:t xml:space="preserve"> un proxypass pour la dissimulation des ports des conteneurs tout en faisant une mise en cache (proxy clair).</w:t>
                      </w:r>
                    </w:p>
                    <w:p w14:paraId="69AAE91D" w14:textId="46912F78" w:rsidR="006E225D" w:rsidRPr="00C61721" w:rsidRDefault="0002125A" w:rsidP="006E225D">
                      <w:pPr>
                        <w:rPr>
                          <w:color w:val="FF0000"/>
                          <w:sz w:val="28"/>
                          <w:szCs w:val="28"/>
                          <w:lang w:val="fr-FR"/>
                        </w:rPr>
                      </w:pPr>
                      <w:r w:rsidRPr="00C61721">
                        <w:rPr>
                          <w:b/>
                          <w:bCs/>
                          <w:color w:val="FF0000"/>
                          <w:sz w:val="28"/>
                          <w:szCs w:val="28"/>
                          <w:lang w:val="fr-FR"/>
                        </w:rPr>
                        <w:t>NB</w:t>
                      </w:r>
                      <w:r w:rsidRPr="00C61721">
                        <w:rPr>
                          <w:color w:val="FF0000"/>
                          <w:sz w:val="28"/>
                          <w:szCs w:val="28"/>
                          <w:lang w:val="fr-FR"/>
                        </w:rPr>
                        <w:t xml:space="preserve"> :</w:t>
                      </w:r>
                      <w:r w:rsidR="006E225D" w:rsidRPr="00C61721">
                        <w:rPr>
                          <w:color w:val="FF0000"/>
                          <w:sz w:val="28"/>
                          <w:szCs w:val="28"/>
                          <w:lang w:val="fr-FR"/>
                        </w:rPr>
                        <w:t xml:space="preserve"> Il faut signaler que </w:t>
                      </w:r>
                      <w:r w:rsidR="00B50CEF" w:rsidRPr="00C61721">
                        <w:rPr>
                          <w:color w:val="FF0000"/>
                          <w:sz w:val="28"/>
                          <w:szCs w:val="28"/>
                          <w:lang w:val="fr-FR"/>
                        </w:rPr>
                        <w:t>nous n’avons pas</w:t>
                      </w:r>
                      <w:r w:rsidR="006E225D" w:rsidRPr="00C61721">
                        <w:rPr>
                          <w:color w:val="FF0000"/>
                          <w:sz w:val="28"/>
                          <w:szCs w:val="28"/>
                          <w:lang w:val="fr-FR"/>
                        </w:rPr>
                        <w:t xml:space="preserve"> pu réaliser le proxypass pour </w:t>
                      </w:r>
                      <w:r w:rsidR="00C65473" w:rsidRPr="00C61721">
                        <w:rPr>
                          <w:color w:val="FF0000"/>
                          <w:sz w:val="28"/>
                          <w:szCs w:val="28"/>
                          <w:lang w:val="fr-FR"/>
                        </w:rPr>
                        <w:t xml:space="preserve">le </w:t>
                      </w:r>
                      <w:r w:rsidR="006E225D" w:rsidRPr="00C61721">
                        <w:rPr>
                          <w:color w:val="FF0000"/>
                          <w:sz w:val="28"/>
                          <w:szCs w:val="28"/>
                          <w:lang w:val="fr-FR"/>
                        </w:rPr>
                        <w:t xml:space="preserve">site wordpress.  </w:t>
                      </w:r>
                    </w:p>
                  </w:txbxContent>
                </v:textbox>
              </v:roundrect>
            </w:pict>
          </mc:Fallback>
        </mc:AlternateContent>
      </w:r>
    </w:p>
    <w:p w14:paraId="6E3539CF" w14:textId="77777777" w:rsidR="0030232C" w:rsidRPr="00C61721" w:rsidRDefault="0030232C" w:rsidP="00C61721">
      <w:pPr>
        <w:jc w:val="both"/>
        <w:rPr>
          <w:rFonts w:ascii="Times New Roman" w:hAnsi="Times New Roman" w:cs="Times New Roman"/>
          <w:sz w:val="32"/>
          <w:szCs w:val="32"/>
          <w:lang w:val="fr-FR"/>
        </w:rPr>
      </w:pPr>
    </w:p>
    <w:p w14:paraId="0AF7B1DD" w14:textId="77777777" w:rsidR="0030232C" w:rsidRPr="00C61721" w:rsidRDefault="0030232C" w:rsidP="00C61721">
      <w:pPr>
        <w:jc w:val="both"/>
        <w:rPr>
          <w:rFonts w:ascii="Times New Roman" w:hAnsi="Times New Roman" w:cs="Times New Roman"/>
          <w:sz w:val="32"/>
          <w:szCs w:val="32"/>
          <w:lang w:val="fr-FR"/>
        </w:rPr>
      </w:pPr>
    </w:p>
    <w:p w14:paraId="5B6F21E8" w14:textId="77777777" w:rsidR="0030232C" w:rsidRPr="00C61721" w:rsidRDefault="0030232C" w:rsidP="00C61721">
      <w:pPr>
        <w:jc w:val="both"/>
        <w:rPr>
          <w:rFonts w:ascii="Times New Roman" w:hAnsi="Times New Roman" w:cs="Times New Roman"/>
          <w:sz w:val="32"/>
          <w:szCs w:val="32"/>
          <w:lang w:val="fr-FR"/>
        </w:rPr>
      </w:pPr>
    </w:p>
    <w:p w14:paraId="5174AB14" w14:textId="77777777" w:rsidR="0030232C" w:rsidRPr="00C61721" w:rsidRDefault="0030232C" w:rsidP="00C61721">
      <w:pPr>
        <w:jc w:val="both"/>
        <w:rPr>
          <w:rFonts w:ascii="Times New Roman" w:hAnsi="Times New Roman" w:cs="Times New Roman"/>
          <w:sz w:val="32"/>
          <w:szCs w:val="32"/>
          <w:lang w:val="fr-FR"/>
        </w:rPr>
      </w:pPr>
    </w:p>
    <w:p w14:paraId="03D40A64" w14:textId="77777777" w:rsidR="0030232C" w:rsidRPr="00C61721" w:rsidRDefault="0030232C" w:rsidP="00C61721">
      <w:pPr>
        <w:jc w:val="both"/>
        <w:rPr>
          <w:rFonts w:ascii="Times New Roman" w:hAnsi="Times New Roman" w:cs="Times New Roman"/>
          <w:sz w:val="32"/>
          <w:szCs w:val="32"/>
          <w:lang w:val="fr-FR"/>
        </w:rPr>
      </w:pPr>
    </w:p>
    <w:p w14:paraId="789F55EC" w14:textId="77777777" w:rsidR="0030232C" w:rsidRPr="00C61721" w:rsidRDefault="0030232C" w:rsidP="00C61721">
      <w:pPr>
        <w:jc w:val="both"/>
        <w:rPr>
          <w:rFonts w:ascii="Times New Roman" w:hAnsi="Times New Roman" w:cs="Times New Roman"/>
          <w:sz w:val="32"/>
          <w:szCs w:val="32"/>
          <w:lang w:val="fr-FR"/>
        </w:rPr>
      </w:pPr>
    </w:p>
    <w:p w14:paraId="13B03666" w14:textId="77777777" w:rsidR="0030232C" w:rsidRPr="00C61721" w:rsidRDefault="0030232C" w:rsidP="00C61721">
      <w:pPr>
        <w:jc w:val="both"/>
        <w:rPr>
          <w:rFonts w:ascii="Times New Roman" w:hAnsi="Times New Roman" w:cs="Times New Roman"/>
          <w:sz w:val="32"/>
          <w:szCs w:val="32"/>
          <w:lang w:val="fr-FR"/>
        </w:rPr>
      </w:pPr>
    </w:p>
    <w:p w14:paraId="6A239DAD" w14:textId="77777777" w:rsidR="0030232C" w:rsidRPr="00C61721" w:rsidRDefault="0030232C" w:rsidP="00C61721">
      <w:pPr>
        <w:jc w:val="both"/>
        <w:rPr>
          <w:rFonts w:ascii="Times New Roman" w:hAnsi="Times New Roman" w:cs="Times New Roman"/>
          <w:sz w:val="32"/>
          <w:szCs w:val="32"/>
          <w:lang w:val="fr-FR"/>
        </w:rPr>
      </w:pPr>
    </w:p>
    <w:p w14:paraId="7364DFA5" w14:textId="77777777" w:rsidR="0030232C" w:rsidRPr="00C61721" w:rsidRDefault="0030232C" w:rsidP="00C61721">
      <w:pPr>
        <w:jc w:val="both"/>
        <w:rPr>
          <w:rFonts w:ascii="Times New Roman" w:hAnsi="Times New Roman" w:cs="Times New Roman"/>
          <w:sz w:val="32"/>
          <w:szCs w:val="32"/>
          <w:lang w:val="fr-FR"/>
        </w:rPr>
      </w:pPr>
    </w:p>
    <w:p w14:paraId="7FE4A90F" w14:textId="77777777" w:rsidR="0030232C" w:rsidRPr="00C61721" w:rsidRDefault="0030232C" w:rsidP="00C61721">
      <w:pPr>
        <w:jc w:val="both"/>
        <w:rPr>
          <w:rFonts w:ascii="Times New Roman" w:hAnsi="Times New Roman" w:cs="Times New Roman"/>
          <w:sz w:val="32"/>
          <w:szCs w:val="32"/>
          <w:lang w:val="fr-FR"/>
        </w:rPr>
      </w:pPr>
    </w:p>
    <w:p w14:paraId="0236A8DA" w14:textId="77777777" w:rsidR="0030232C" w:rsidRPr="00C61721" w:rsidRDefault="0030232C" w:rsidP="00C61721">
      <w:pPr>
        <w:jc w:val="both"/>
        <w:rPr>
          <w:rFonts w:ascii="Times New Roman" w:hAnsi="Times New Roman" w:cs="Times New Roman"/>
          <w:sz w:val="32"/>
          <w:szCs w:val="32"/>
          <w:lang w:val="fr-FR"/>
        </w:rPr>
      </w:pPr>
    </w:p>
    <w:p w14:paraId="05F8652D" w14:textId="77777777" w:rsidR="0030232C" w:rsidRPr="00C61721" w:rsidRDefault="0030232C" w:rsidP="00C61721">
      <w:pPr>
        <w:jc w:val="both"/>
        <w:rPr>
          <w:rFonts w:ascii="Times New Roman" w:hAnsi="Times New Roman" w:cs="Times New Roman"/>
          <w:sz w:val="32"/>
          <w:szCs w:val="32"/>
          <w:lang w:val="fr-FR"/>
        </w:rPr>
      </w:pPr>
    </w:p>
    <w:p w14:paraId="254E28BF" w14:textId="77777777" w:rsidR="0030232C" w:rsidRPr="00C61721" w:rsidRDefault="0030232C" w:rsidP="00C61721">
      <w:pPr>
        <w:jc w:val="both"/>
        <w:rPr>
          <w:rFonts w:ascii="Times New Roman" w:hAnsi="Times New Roman" w:cs="Times New Roman"/>
          <w:sz w:val="32"/>
          <w:szCs w:val="32"/>
          <w:lang w:val="fr-FR"/>
        </w:rPr>
      </w:pPr>
    </w:p>
    <w:p w14:paraId="427DF71A" w14:textId="77777777" w:rsidR="0030232C" w:rsidRPr="00C61721" w:rsidRDefault="0030232C" w:rsidP="00C61721">
      <w:pPr>
        <w:jc w:val="both"/>
        <w:rPr>
          <w:rFonts w:ascii="Times New Roman" w:hAnsi="Times New Roman" w:cs="Times New Roman"/>
          <w:sz w:val="32"/>
          <w:szCs w:val="32"/>
          <w:lang w:val="fr-FR"/>
        </w:rPr>
      </w:pPr>
    </w:p>
    <w:p w14:paraId="757D7539" w14:textId="77777777" w:rsidR="0030232C" w:rsidRPr="00C61721" w:rsidRDefault="0030232C" w:rsidP="00C61721">
      <w:pPr>
        <w:jc w:val="both"/>
        <w:rPr>
          <w:rFonts w:ascii="Times New Roman" w:hAnsi="Times New Roman" w:cs="Times New Roman"/>
          <w:sz w:val="32"/>
          <w:szCs w:val="32"/>
          <w:lang w:val="fr-FR"/>
        </w:rPr>
      </w:pPr>
    </w:p>
    <w:p w14:paraId="69070CE2" w14:textId="77777777" w:rsidR="0030232C" w:rsidRPr="00C61721" w:rsidRDefault="0030232C" w:rsidP="00C61721">
      <w:pPr>
        <w:jc w:val="both"/>
        <w:rPr>
          <w:rFonts w:ascii="Times New Roman" w:hAnsi="Times New Roman" w:cs="Times New Roman"/>
          <w:sz w:val="32"/>
          <w:szCs w:val="32"/>
          <w:lang w:val="fr-FR"/>
        </w:rPr>
      </w:pPr>
    </w:p>
    <w:p w14:paraId="4E8619A2" w14:textId="77777777" w:rsidR="0030232C" w:rsidRPr="00C61721" w:rsidRDefault="0030232C" w:rsidP="00C61721">
      <w:pPr>
        <w:jc w:val="both"/>
        <w:rPr>
          <w:rFonts w:ascii="Times New Roman" w:hAnsi="Times New Roman" w:cs="Times New Roman"/>
          <w:sz w:val="32"/>
          <w:szCs w:val="32"/>
          <w:lang w:val="fr-FR"/>
        </w:rPr>
      </w:pPr>
    </w:p>
    <w:p w14:paraId="09924C66" w14:textId="77777777" w:rsidR="0030232C" w:rsidRPr="00C61721" w:rsidRDefault="0030232C" w:rsidP="00C61721">
      <w:pPr>
        <w:jc w:val="both"/>
        <w:rPr>
          <w:rFonts w:ascii="Times New Roman" w:hAnsi="Times New Roman" w:cs="Times New Roman"/>
          <w:sz w:val="32"/>
          <w:szCs w:val="32"/>
          <w:lang w:val="fr-FR"/>
        </w:rPr>
      </w:pPr>
    </w:p>
    <w:p w14:paraId="4C8991C9" w14:textId="77777777" w:rsidR="0030232C" w:rsidRPr="00C61721" w:rsidRDefault="0030232C" w:rsidP="00C61721">
      <w:pPr>
        <w:tabs>
          <w:tab w:val="left" w:pos="3405"/>
        </w:tabs>
        <w:jc w:val="both"/>
        <w:rPr>
          <w:rFonts w:ascii="Times New Roman" w:hAnsi="Times New Roman" w:cs="Times New Roman"/>
          <w:sz w:val="32"/>
          <w:szCs w:val="32"/>
          <w:lang w:val="fr-FR"/>
        </w:rPr>
      </w:pPr>
      <w:r w:rsidRPr="00C61721">
        <w:rPr>
          <w:rFonts w:ascii="Times New Roman" w:hAnsi="Times New Roman" w:cs="Times New Roman"/>
          <w:sz w:val="32"/>
          <w:szCs w:val="32"/>
          <w:lang w:val="fr-FR"/>
        </w:rPr>
        <w:tab/>
      </w:r>
    </w:p>
    <w:p w14:paraId="54AAB6B7" w14:textId="77777777" w:rsidR="0052221E" w:rsidRPr="00C61721" w:rsidRDefault="0052221E" w:rsidP="00C61721">
      <w:pPr>
        <w:tabs>
          <w:tab w:val="left" w:pos="3405"/>
        </w:tabs>
        <w:jc w:val="both"/>
        <w:rPr>
          <w:rFonts w:ascii="Times New Roman" w:hAnsi="Times New Roman" w:cs="Times New Roman"/>
          <w:sz w:val="32"/>
          <w:szCs w:val="32"/>
          <w:lang w:val="fr-FR"/>
        </w:rPr>
      </w:pPr>
    </w:p>
    <w:p w14:paraId="34307D7F" w14:textId="77777777" w:rsidR="0030232C" w:rsidRDefault="00FD612F" w:rsidP="00C61721">
      <w:pPr>
        <w:tabs>
          <w:tab w:val="left" w:pos="3405"/>
        </w:tabs>
        <w:jc w:val="both"/>
        <w:rPr>
          <w:rFonts w:ascii="Times New Roman" w:hAnsi="Times New Roman" w:cs="Times New Roman"/>
          <w:sz w:val="32"/>
          <w:szCs w:val="32"/>
          <w:lang w:val="fr-FR"/>
        </w:rPr>
      </w:pPr>
      <w:r w:rsidRPr="00C61721">
        <w:rPr>
          <w:rFonts w:ascii="Times New Roman" w:hAnsi="Times New Roman" w:cs="Times New Roman"/>
          <w:noProof/>
          <w:sz w:val="32"/>
          <w:szCs w:val="32"/>
          <w:lang w:val="fr-FR" w:eastAsia="fr-FR"/>
        </w:rPr>
        <mc:AlternateContent>
          <mc:Choice Requires="wps">
            <w:drawing>
              <wp:anchor distT="0" distB="0" distL="114300" distR="114300" simplePos="0" relativeHeight="251801600" behindDoc="0" locked="0" layoutInCell="1" allowOverlap="1" wp14:anchorId="3FA90A69" wp14:editId="43BB8EAE">
                <wp:simplePos x="0" y="0"/>
                <wp:positionH relativeFrom="column">
                  <wp:posOffset>-661669</wp:posOffset>
                </wp:positionH>
                <wp:positionV relativeFrom="paragraph">
                  <wp:posOffset>2889250</wp:posOffset>
                </wp:positionV>
                <wp:extent cx="7334250" cy="4648200"/>
                <wp:effectExtent l="0" t="0" r="0" b="0"/>
                <wp:wrapNone/>
                <wp:docPr id="276218110" name="Rectangle : coins arrondis 57"/>
                <wp:cNvGraphicFramePr/>
                <a:graphic xmlns:a="http://schemas.openxmlformats.org/drawingml/2006/main">
                  <a:graphicData uri="http://schemas.microsoft.com/office/word/2010/wordprocessingShape">
                    <wps:wsp>
                      <wps:cNvSpPr/>
                      <wps:spPr>
                        <a:xfrm>
                          <a:off x="0" y="0"/>
                          <a:ext cx="7334250" cy="46482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601178" w14:textId="77777777" w:rsidR="00C65473" w:rsidRDefault="00C65473" w:rsidP="00C65473">
                            <w:pPr>
                              <w:jc w:val="center"/>
                            </w:pPr>
                            <w:r>
                              <w:rPr>
                                <w:noProof/>
                                <w:lang w:val="fr-FR" w:eastAsia="fr-FR"/>
                              </w:rPr>
                              <w:drawing>
                                <wp:inline distT="0" distB="0" distL="0" distR="0" wp14:anchorId="31023B67" wp14:editId="4E91012B">
                                  <wp:extent cx="6603623" cy="3571240"/>
                                  <wp:effectExtent l="0" t="0" r="6985" b="0"/>
                                  <wp:docPr id="789999702"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7737" cy="357887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A90A69" id="Rectangle : coins arrondis 57" o:spid="_x0000_s1135" style="position:absolute;left:0;text-align:left;margin-left:-52.1pt;margin-top:227.5pt;width:577.5pt;height:36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" filled="f" stroked="f" strokeweight="1pt">
                <v:stroke joinstyle="miter"/>
                <v:textbox>
                  <w:txbxContent>
                    <w:p w14:paraId="7F601178" w14:textId="77777777" w:rsidR="00C65473" w:rsidRDefault="00C65473" w:rsidP="00C65473">
                      <w:pPr>
                        <w:jc w:val="center"/>
                      </w:pPr>
                      <w:r>
                        <w:rPr>
                          <w:noProof/>
                          <w:lang w:val="fr-FR" w:eastAsia="fr-FR"/>
                        </w:rPr>
                        <w:drawing>
                          <wp:inline distT="0" distB="0" distL="0" distR="0" wp14:anchorId="31023B67" wp14:editId="4E91012B">
                            <wp:extent cx="6603623" cy="3571240"/>
                            <wp:effectExtent l="0" t="0" r="6985" b="0"/>
                            <wp:docPr id="789999702"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17737" cy="3578873"/>
                                    </a:xfrm>
                                    <a:prstGeom prst="rect">
                                      <a:avLst/>
                                    </a:prstGeom>
                                    <a:noFill/>
                                    <a:ln>
                                      <a:noFill/>
                                    </a:ln>
                                  </pic:spPr>
                                </pic:pic>
                              </a:graphicData>
                            </a:graphic>
                          </wp:inline>
                        </w:drawing>
                      </w:r>
                    </w:p>
                  </w:txbxContent>
                </v:textbox>
              </v:roundrect>
            </w:pict>
          </mc:Fallback>
        </mc:AlternateContent>
      </w:r>
      <w:r w:rsidRPr="00C61721">
        <w:rPr>
          <w:rFonts w:ascii="Times New Roman" w:hAnsi="Times New Roman" w:cs="Times New Roman"/>
          <w:noProof/>
          <w:sz w:val="32"/>
          <w:szCs w:val="32"/>
          <w:lang w:val="fr-FR" w:eastAsia="fr-FR"/>
        </w:rPr>
        <mc:AlternateContent>
          <mc:Choice Requires="wps">
            <w:drawing>
              <wp:anchor distT="0" distB="0" distL="114300" distR="114300" simplePos="0" relativeHeight="251802624" behindDoc="0" locked="0" layoutInCell="1" allowOverlap="1" wp14:anchorId="53013463" wp14:editId="79D2FEC4">
                <wp:simplePos x="0" y="0"/>
                <wp:positionH relativeFrom="column">
                  <wp:posOffset>-471170</wp:posOffset>
                </wp:positionH>
                <wp:positionV relativeFrom="paragraph">
                  <wp:posOffset>917575</wp:posOffset>
                </wp:positionV>
                <wp:extent cx="6848475" cy="1419225"/>
                <wp:effectExtent l="0" t="0" r="0" b="0"/>
                <wp:wrapNone/>
                <wp:docPr id="1061996075" name="Rectangle : coins arrondis 59"/>
                <wp:cNvGraphicFramePr/>
                <a:graphic xmlns:a="http://schemas.openxmlformats.org/drawingml/2006/main">
                  <a:graphicData uri="http://schemas.microsoft.com/office/word/2010/wordprocessingShape">
                    <wps:wsp>
                      <wps:cNvSpPr/>
                      <wps:spPr>
                        <a:xfrm>
                          <a:off x="0" y="0"/>
                          <a:ext cx="6848475" cy="141922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5BD1E1" w14:textId="77777777" w:rsidR="00C65473" w:rsidRPr="00C61721" w:rsidRDefault="00A9280B" w:rsidP="00C65473">
                            <w:pPr>
                              <w:jc w:val="center"/>
                              <w:rPr>
                                <w:color w:val="000000" w:themeColor="text1"/>
                                <w:sz w:val="28"/>
                                <w:szCs w:val="28"/>
                                <w:lang w:val="fr-FR"/>
                              </w:rPr>
                            </w:pPr>
                            <w:r w:rsidRPr="00C61721">
                              <w:rPr>
                                <w:color w:val="000000" w:themeColor="text1"/>
                                <w:sz w:val="28"/>
                                <w:szCs w:val="28"/>
                                <w:lang w:val="fr-FR"/>
                              </w:rPr>
                              <w:t xml:space="preserve">Un réseau my-network issue du conteneur proxy </w:t>
                            </w:r>
                            <w:r w:rsidR="00FD612F" w:rsidRPr="00C61721">
                              <w:rPr>
                                <w:color w:val="000000" w:themeColor="text1"/>
                                <w:sz w:val="28"/>
                                <w:szCs w:val="28"/>
                                <w:lang w:val="fr-FR"/>
                              </w:rPr>
                              <w:t>ou qui est le réseau d</w:t>
                            </w:r>
                            <w:r w:rsidR="002F6393" w:rsidRPr="00C61721">
                              <w:rPr>
                                <w:color w:val="000000" w:themeColor="text1"/>
                                <w:sz w:val="28"/>
                                <w:szCs w:val="28"/>
                                <w:lang w:val="fr-FR"/>
                              </w:rPr>
                              <w:t>u</w:t>
                            </w:r>
                            <w:r w:rsidR="00FD612F" w:rsidRPr="00C61721">
                              <w:rPr>
                                <w:color w:val="000000" w:themeColor="text1"/>
                                <w:sz w:val="28"/>
                                <w:szCs w:val="28"/>
                                <w:lang w:val="fr-FR"/>
                              </w:rPr>
                              <w:t xml:space="preserve"> proxy </w:t>
                            </w:r>
                            <w:r w:rsidRPr="00C61721">
                              <w:rPr>
                                <w:color w:val="000000" w:themeColor="text1"/>
                                <w:sz w:val="28"/>
                                <w:szCs w:val="28"/>
                                <w:lang w:val="fr-FR"/>
                              </w:rPr>
                              <w:t xml:space="preserve">dont les autres font partir accessible </w:t>
                            </w:r>
                            <w:r w:rsidR="00EA07DB" w:rsidRPr="00C61721">
                              <w:rPr>
                                <w:color w:val="000000" w:themeColor="text1"/>
                                <w:sz w:val="28"/>
                                <w:szCs w:val="28"/>
                                <w:lang w:val="fr-FR"/>
                              </w:rPr>
                              <w:t xml:space="preserve">comme indiqué sur le </w:t>
                            </w:r>
                            <w:proofErr w:type="spellStart"/>
                            <w:r w:rsidR="00EA07DB" w:rsidRPr="00C61721">
                              <w:rPr>
                                <w:color w:val="000000" w:themeColor="text1"/>
                                <w:sz w:val="28"/>
                                <w:szCs w:val="28"/>
                                <w:lang w:val="fr-FR"/>
                              </w:rPr>
                              <w:t>schema</w:t>
                            </w:r>
                            <w:proofErr w:type="spellEnd"/>
                            <w:r w:rsidR="00EA07DB" w:rsidRPr="00C61721">
                              <w:rPr>
                                <w:color w:val="000000" w:themeColor="text1"/>
                                <w:sz w:val="28"/>
                                <w:szCs w:val="28"/>
                                <w:lang w:val="fr-FR"/>
                              </w:rPr>
                              <w:t>. Un</w:t>
                            </w:r>
                            <w:r w:rsidRPr="00C61721">
                              <w:rPr>
                                <w:color w:val="000000" w:themeColor="text1"/>
                                <w:sz w:val="28"/>
                                <w:szCs w:val="28"/>
                                <w:lang w:val="fr-FR"/>
                              </w:rPr>
                              <w:t xml:space="preserve"> </w:t>
                            </w:r>
                            <w:r w:rsidR="00EA07DB" w:rsidRPr="00C61721">
                              <w:rPr>
                                <w:color w:val="000000" w:themeColor="text1"/>
                                <w:sz w:val="28"/>
                                <w:szCs w:val="28"/>
                                <w:lang w:val="fr-FR"/>
                              </w:rPr>
                              <w:t>autre réseau net qui englobe les trois autres conteneurs</w:t>
                            </w:r>
                            <w:r w:rsidR="00FD612F" w:rsidRPr="00C61721">
                              <w:rPr>
                                <w:color w:val="000000" w:themeColor="text1"/>
                                <w:sz w:val="28"/>
                                <w:szCs w:val="28"/>
                                <w:lang w:val="fr-FR"/>
                              </w:rPr>
                              <w:t xml:space="preserve"> c’est à dire le réseau des trois conteneurs.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013463" id="Rectangle : coins arrondis 59" o:spid="_x0000_s1136" style="position:absolute;left:0;text-align:left;margin-left:-37.1pt;margin-top:72.25pt;width:539.25pt;height:11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" filled="f" stroked="f" strokeweight="1pt">
                <v:stroke joinstyle="miter"/>
                <v:textbox>
                  <w:txbxContent>
                    <w:p w14:paraId="295BD1E1" w14:textId="77777777" w:rsidR="00C65473" w:rsidRPr="00C61721" w:rsidRDefault="00A9280B" w:rsidP="00C65473">
                      <w:pPr>
                        <w:jc w:val="center"/>
                        <w:rPr>
                          <w:color w:val="000000" w:themeColor="text1"/>
                          <w:sz w:val="28"/>
                          <w:szCs w:val="28"/>
                          <w:lang w:val="fr-FR"/>
                        </w:rPr>
                      </w:pPr>
                      <w:r w:rsidRPr="00C61721">
                        <w:rPr>
                          <w:color w:val="000000" w:themeColor="text1"/>
                          <w:sz w:val="28"/>
                          <w:szCs w:val="28"/>
                          <w:lang w:val="fr-FR"/>
                        </w:rPr>
                        <w:t xml:space="preserve">Un réseau my-network issue du conteneur proxy </w:t>
                      </w:r>
                      <w:r w:rsidR="00FD612F" w:rsidRPr="00C61721">
                        <w:rPr>
                          <w:color w:val="000000" w:themeColor="text1"/>
                          <w:sz w:val="28"/>
                          <w:szCs w:val="28"/>
                          <w:lang w:val="fr-FR"/>
                        </w:rPr>
                        <w:t>ou qui est le réseau d</w:t>
                      </w:r>
                      <w:r w:rsidR="002F6393" w:rsidRPr="00C61721">
                        <w:rPr>
                          <w:color w:val="000000" w:themeColor="text1"/>
                          <w:sz w:val="28"/>
                          <w:szCs w:val="28"/>
                          <w:lang w:val="fr-FR"/>
                        </w:rPr>
                        <w:t>u</w:t>
                      </w:r>
                      <w:r w:rsidR="00FD612F" w:rsidRPr="00C61721">
                        <w:rPr>
                          <w:color w:val="000000" w:themeColor="text1"/>
                          <w:sz w:val="28"/>
                          <w:szCs w:val="28"/>
                          <w:lang w:val="fr-FR"/>
                        </w:rPr>
                        <w:t xml:space="preserve"> proxy </w:t>
                      </w:r>
                      <w:r w:rsidRPr="00C61721">
                        <w:rPr>
                          <w:color w:val="000000" w:themeColor="text1"/>
                          <w:sz w:val="28"/>
                          <w:szCs w:val="28"/>
                          <w:lang w:val="fr-FR"/>
                        </w:rPr>
                        <w:t xml:space="preserve">dont les autres font partir accessible </w:t>
                      </w:r>
                      <w:r w:rsidR="00EA07DB" w:rsidRPr="00C61721">
                        <w:rPr>
                          <w:color w:val="000000" w:themeColor="text1"/>
                          <w:sz w:val="28"/>
                          <w:szCs w:val="28"/>
                          <w:lang w:val="fr-FR"/>
                        </w:rPr>
                        <w:t xml:space="preserve">comme indiqué sur le </w:t>
                      </w:r>
                      <w:proofErr w:type="spellStart"/>
                      <w:r w:rsidR="00EA07DB" w:rsidRPr="00C61721">
                        <w:rPr>
                          <w:color w:val="000000" w:themeColor="text1"/>
                          <w:sz w:val="28"/>
                          <w:szCs w:val="28"/>
                          <w:lang w:val="fr-FR"/>
                        </w:rPr>
                        <w:t>schema</w:t>
                      </w:r>
                      <w:proofErr w:type="spellEnd"/>
                      <w:r w:rsidR="00EA07DB" w:rsidRPr="00C61721">
                        <w:rPr>
                          <w:color w:val="000000" w:themeColor="text1"/>
                          <w:sz w:val="28"/>
                          <w:szCs w:val="28"/>
                          <w:lang w:val="fr-FR"/>
                        </w:rPr>
                        <w:t>. Un</w:t>
                      </w:r>
                      <w:r w:rsidRPr="00C61721">
                        <w:rPr>
                          <w:color w:val="000000" w:themeColor="text1"/>
                          <w:sz w:val="28"/>
                          <w:szCs w:val="28"/>
                          <w:lang w:val="fr-FR"/>
                        </w:rPr>
                        <w:t xml:space="preserve"> </w:t>
                      </w:r>
                      <w:r w:rsidR="00EA07DB" w:rsidRPr="00C61721">
                        <w:rPr>
                          <w:color w:val="000000" w:themeColor="text1"/>
                          <w:sz w:val="28"/>
                          <w:szCs w:val="28"/>
                          <w:lang w:val="fr-FR"/>
                        </w:rPr>
                        <w:t>autre réseau net qui englobe les trois autres conteneurs</w:t>
                      </w:r>
                      <w:r w:rsidR="00FD612F" w:rsidRPr="00C61721">
                        <w:rPr>
                          <w:color w:val="000000" w:themeColor="text1"/>
                          <w:sz w:val="28"/>
                          <w:szCs w:val="28"/>
                          <w:lang w:val="fr-FR"/>
                        </w:rPr>
                        <w:t xml:space="preserve"> c’est à dire le réseau des trois conteneurs.</w:t>
                      </w:r>
                    </w:p>
                  </w:txbxContent>
                </v:textbox>
              </v:roundrect>
            </w:pict>
          </mc:Fallback>
        </mc:AlternateContent>
      </w:r>
      <w:r w:rsidRPr="00C61721">
        <w:rPr>
          <w:rFonts w:ascii="Times New Roman" w:hAnsi="Times New Roman" w:cs="Times New Roman"/>
          <w:noProof/>
          <w:sz w:val="32"/>
          <w:szCs w:val="32"/>
          <w:lang w:val="fr-FR" w:eastAsia="fr-FR"/>
        </w:rPr>
        <mc:AlternateContent>
          <mc:Choice Requires="wps">
            <w:drawing>
              <wp:anchor distT="0" distB="0" distL="114300" distR="114300" simplePos="0" relativeHeight="251800576" behindDoc="0" locked="0" layoutInCell="1" allowOverlap="1" wp14:anchorId="7043966C" wp14:editId="599969A0">
                <wp:simplePos x="0" y="0"/>
                <wp:positionH relativeFrom="column">
                  <wp:posOffset>805180</wp:posOffset>
                </wp:positionH>
                <wp:positionV relativeFrom="paragraph">
                  <wp:posOffset>147955</wp:posOffset>
                </wp:positionV>
                <wp:extent cx="4391025" cy="588768"/>
                <wp:effectExtent l="0" t="0" r="0" b="0"/>
                <wp:wrapNone/>
                <wp:docPr id="1892846468" name="Rectangle : coins arrondis 56"/>
                <wp:cNvGraphicFramePr/>
                <a:graphic xmlns:a="http://schemas.openxmlformats.org/drawingml/2006/main">
                  <a:graphicData uri="http://schemas.microsoft.com/office/word/2010/wordprocessingShape">
                    <wps:wsp>
                      <wps:cNvSpPr/>
                      <wps:spPr>
                        <a:xfrm>
                          <a:off x="0" y="0"/>
                          <a:ext cx="4391025" cy="588768"/>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8AB5DD" w14:textId="77777777" w:rsidR="00C65473" w:rsidRPr="00BE55EF" w:rsidRDefault="00C65473" w:rsidP="00C65473">
                            <w:pPr>
                              <w:jc w:val="center"/>
                              <w:rPr>
                                <w:color w:val="000000" w:themeColor="text1"/>
                                <w:sz w:val="36"/>
                                <w:szCs w:val="36"/>
                              </w:rPr>
                            </w:pPr>
                            <w:r w:rsidRPr="00BE55EF">
                              <w:rPr>
                                <w:color w:val="000000" w:themeColor="text1"/>
                                <w:sz w:val="36"/>
                                <w:szCs w:val="36"/>
                              </w:rPr>
                              <w:t>Schema illustratif</w:t>
                            </w:r>
                          </w:p>
                          <w:p w14:paraId="286FAAF7" w14:textId="77777777" w:rsidR="00C65473" w:rsidRDefault="00C65473" w:rsidP="00C65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43966C" id="Rectangle : coins arrondis 56" o:spid="_x0000_s1137" style="position:absolute;left:0;text-align:left;margin-left:63.4pt;margin-top:11.65pt;width:345.75pt;height:46.35pt;z-index:251800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" filled="f" stroked="f" strokeweight="1pt">
                <v:stroke joinstyle="miter"/>
                <v:textbox>
                  <w:txbxContent>
                    <w:p w14:paraId="148AB5DD" w14:textId="77777777" w:rsidR="00C65473" w:rsidRPr="00BE55EF" w:rsidRDefault="00C65473" w:rsidP="00C65473">
                      <w:pPr>
                        <w:jc w:val="center"/>
                        <w:rPr>
                          <w:color w:val="000000" w:themeColor="text1"/>
                          <w:sz w:val="36"/>
                          <w:szCs w:val="36"/>
                        </w:rPr>
                      </w:pPr>
                      <w:r w:rsidRPr="00BE55EF">
                        <w:rPr>
                          <w:color w:val="000000" w:themeColor="text1"/>
                          <w:sz w:val="36"/>
                          <w:szCs w:val="36"/>
                        </w:rPr>
                        <w:t>Schema illustratif</w:t>
                      </w:r>
                    </w:p>
                    <w:p w14:paraId="286FAAF7" w14:textId="77777777" w:rsidR="00C65473" w:rsidRDefault="00C65473" w:rsidP="00C65473">
                      <w:pPr>
                        <w:jc w:val="center"/>
                      </w:pPr>
                    </w:p>
                  </w:txbxContent>
                </v:textbox>
              </v:roundrect>
            </w:pict>
          </mc:Fallback>
        </mc:AlternateContent>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noProof/>
          <w:sz w:val="32"/>
          <w:szCs w:val="32"/>
          <w:lang w:val="fr-FR" w:eastAsia="fr-FR"/>
        </w:rPr>
        <w:lastRenderedPageBreak/>
        <mc:AlternateContent>
          <mc:Choice Requires="wps">
            <w:drawing>
              <wp:anchor distT="0" distB="0" distL="114300" distR="114300" simplePos="0" relativeHeight="251803648" behindDoc="0" locked="0" layoutInCell="1" allowOverlap="1" wp14:anchorId="6BEEB2FB" wp14:editId="5EBE5D50">
                <wp:simplePos x="0" y="0"/>
                <wp:positionH relativeFrom="column">
                  <wp:posOffset>1205230</wp:posOffset>
                </wp:positionH>
                <wp:positionV relativeFrom="paragraph">
                  <wp:posOffset>-175260</wp:posOffset>
                </wp:positionV>
                <wp:extent cx="3829050" cy="776172"/>
                <wp:effectExtent l="0" t="0" r="0" b="0"/>
                <wp:wrapNone/>
                <wp:docPr id="2105178456" name="Rectangle : coins arrondis 60"/>
                <wp:cNvGraphicFramePr/>
                <a:graphic xmlns:a="http://schemas.openxmlformats.org/drawingml/2006/main">
                  <a:graphicData uri="http://schemas.microsoft.com/office/word/2010/wordprocessingShape">
                    <wps:wsp>
                      <wps:cNvSpPr/>
                      <wps:spPr>
                        <a:xfrm>
                          <a:off x="0" y="0"/>
                          <a:ext cx="3829050" cy="776172"/>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1D59A9" w14:textId="77777777" w:rsidR="0052221E" w:rsidRPr="0052221E" w:rsidRDefault="0052221E" w:rsidP="0052221E">
                            <w:pPr>
                              <w:jc w:val="center"/>
                              <w:rPr>
                                <w:color w:val="000000" w:themeColor="text1"/>
                                <w:sz w:val="36"/>
                                <w:szCs w:val="36"/>
                              </w:rPr>
                            </w:pPr>
                            <w:r w:rsidRPr="0052221E">
                              <w:rPr>
                                <w:color w:val="000000" w:themeColor="text1"/>
                                <w:sz w:val="36"/>
                                <w:szCs w:val="36"/>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EEB2FB" id="Rectangle : coins arrondis 60" o:spid="_x0000_s1138" style="position:absolute;left:0;text-align:left;margin-left:94.9pt;margin-top:-13.8pt;width:301.5pt;height:61.1pt;z-index:251803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" filled="f" stroked="f" strokeweight="1pt">
                <v:stroke joinstyle="miter"/>
                <v:textbox>
                  <w:txbxContent>
                    <w:p w14:paraId="661D59A9" w14:textId="77777777" w:rsidR="0052221E" w:rsidRPr="0052221E" w:rsidRDefault="0052221E" w:rsidP="0052221E">
                      <w:pPr>
                        <w:jc w:val="center"/>
                        <w:rPr>
                          <w:color w:val="000000" w:themeColor="text1"/>
                          <w:sz w:val="36"/>
                          <w:szCs w:val="36"/>
                        </w:rPr>
                      </w:pPr>
                      <w:r w:rsidRPr="0052221E">
                        <w:rPr>
                          <w:color w:val="000000" w:themeColor="text1"/>
                          <w:sz w:val="36"/>
                          <w:szCs w:val="36"/>
                        </w:rPr>
                        <w:t>Conclusion</w:t>
                      </w:r>
                    </w:p>
                  </w:txbxContent>
                </v:textbox>
              </v:roundrect>
            </w:pict>
          </mc:Fallback>
        </mc:AlternateContent>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52221E" w:rsidRPr="00C61721">
        <w:rPr>
          <w:rFonts w:ascii="Times New Roman" w:hAnsi="Times New Roman" w:cs="Times New Roman"/>
          <w:sz w:val="32"/>
          <w:szCs w:val="32"/>
          <w:lang w:val="fr-FR"/>
        </w:rPr>
        <w:tab/>
      </w:r>
      <w:r w:rsidR="00C02461">
        <w:rPr>
          <w:rFonts w:ascii="Times New Roman" w:hAnsi="Times New Roman" w:cs="Times New Roman"/>
          <w:sz w:val="32"/>
          <w:szCs w:val="32"/>
          <w:lang w:val="fr-FR"/>
        </w:rPr>
        <w:tab/>
      </w:r>
      <w:r w:rsidR="00C02461">
        <w:rPr>
          <w:rFonts w:ascii="Times New Roman" w:hAnsi="Times New Roman" w:cs="Times New Roman"/>
          <w:sz w:val="32"/>
          <w:szCs w:val="32"/>
          <w:lang w:val="fr-FR"/>
        </w:rPr>
        <w:tab/>
      </w:r>
      <w:r w:rsidR="00C02461">
        <w:rPr>
          <w:rFonts w:ascii="Times New Roman" w:hAnsi="Times New Roman" w:cs="Times New Roman"/>
          <w:sz w:val="32"/>
          <w:szCs w:val="32"/>
          <w:lang w:val="fr-FR"/>
        </w:rPr>
        <w:tab/>
      </w:r>
      <w:r w:rsidR="00C02461">
        <w:rPr>
          <w:rFonts w:ascii="Times New Roman" w:hAnsi="Times New Roman" w:cs="Times New Roman"/>
          <w:sz w:val="32"/>
          <w:szCs w:val="32"/>
          <w:lang w:val="fr-FR"/>
        </w:rPr>
        <w:tab/>
      </w:r>
      <w:r w:rsidR="00C02461">
        <w:rPr>
          <w:rFonts w:ascii="Times New Roman" w:hAnsi="Times New Roman" w:cs="Times New Roman"/>
          <w:sz w:val="32"/>
          <w:szCs w:val="32"/>
          <w:lang w:val="fr-FR"/>
        </w:rPr>
        <w:tab/>
      </w:r>
      <w:r w:rsidR="00C02461">
        <w:rPr>
          <w:rFonts w:ascii="Times New Roman" w:hAnsi="Times New Roman" w:cs="Times New Roman"/>
          <w:sz w:val="32"/>
          <w:szCs w:val="32"/>
          <w:lang w:val="fr-FR"/>
        </w:rPr>
        <w:tab/>
      </w:r>
      <w:r w:rsidR="00C02461">
        <w:rPr>
          <w:rFonts w:ascii="Times New Roman" w:hAnsi="Times New Roman" w:cs="Times New Roman"/>
          <w:sz w:val="32"/>
          <w:szCs w:val="32"/>
          <w:lang w:val="fr-FR"/>
        </w:rPr>
        <w:tab/>
      </w:r>
      <w:r w:rsidR="00C02461">
        <w:rPr>
          <w:rFonts w:ascii="Times New Roman" w:hAnsi="Times New Roman" w:cs="Times New Roman"/>
          <w:sz w:val="32"/>
          <w:szCs w:val="32"/>
          <w:lang w:val="fr-FR"/>
        </w:rPr>
        <w:tab/>
      </w:r>
      <w:r w:rsidR="00C02461">
        <w:rPr>
          <w:rFonts w:ascii="Times New Roman" w:hAnsi="Times New Roman" w:cs="Times New Roman"/>
          <w:sz w:val="32"/>
          <w:szCs w:val="32"/>
          <w:lang w:val="fr-FR"/>
        </w:rPr>
        <w:tab/>
      </w:r>
    </w:p>
    <w:p w14:paraId="434B4402" w14:textId="77777777" w:rsidR="00C02461" w:rsidRPr="008870F0" w:rsidRDefault="00C02461" w:rsidP="00C02461">
      <w:pPr>
        <w:jc w:val="both"/>
        <w:rPr>
          <w:rFonts w:ascii="Times New Roman" w:hAnsi="Times New Roman" w:cs="Times New Roman"/>
          <w:sz w:val="26"/>
          <w:szCs w:val="26"/>
          <w:lang w:val="fr-FR"/>
        </w:rPr>
      </w:pPr>
      <w:r w:rsidRPr="008870F0">
        <w:rPr>
          <w:rFonts w:ascii="Times New Roman" w:hAnsi="Times New Roman" w:cs="Times New Roman"/>
          <w:sz w:val="26"/>
          <w:szCs w:val="26"/>
          <w:lang w:val="fr-FR"/>
        </w:rPr>
        <w:t>Les solutions de Docker sont diverses et variées, couvrant un large éventail de besoins dans le domaine du développement, du déploiement et de la gestion des applications. Voici quelques-unes des solutions les plus courantes :</w:t>
      </w:r>
    </w:p>
    <w:p w14:paraId="397CD685" w14:textId="77777777" w:rsidR="00C02461" w:rsidRPr="0054193B" w:rsidRDefault="00C02461" w:rsidP="00C02461">
      <w:pPr>
        <w:pStyle w:val="Paragraphedeliste"/>
        <w:numPr>
          <w:ilvl w:val="0"/>
          <w:numId w:val="5"/>
        </w:numPr>
        <w:jc w:val="both"/>
        <w:rPr>
          <w:rFonts w:ascii="Times New Roman" w:hAnsi="Times New Roman" w:cs="Times New Roman"/>
          <w:sz w:val="26"/>
          <w:szCs w:val="26"/>
          <w:lang w:val="fr-FR"/>
        </w:rPr>
      </w:pPr>
      <w:r w:rsidRPr="0054193B">
        <w:rPr>
          <w:rFonts w:ascii="Times New Roman" w:hAnsi="Times New Roman" w:cs="Times New Roman"/>
          <w:sz w:val="26"/>
          <w:szCs w:val="26"/>
          <w:lang w:val="fr-FR"/>
        </w:rPr>
        <w:t xml:space="preserve">Docker </w:t>
      </w:r>
      <w:proofErr w:type="gramStart"/>
      <w:r w:rsidRPr="0054193B">
        <w:rPr>
          <w:rFonts w:ascii="Times New Roman" w:hAnsi="Times New Roman" w:cs="Times New Roman"/>
          <w:sz w:val="26"/>
          <w:szCs w:val="26"/>
          <w:lang w:val="fr-FR"/>
        </w:rPr>
        <w:t>Engine:</w:t>
      </w:r>
      <w:proofErr w:type="gramEnd"/>
      <w:r w:rsidRPr="0054193B">
        <w:rPr>
          <w:rFonts w:ascii="Times New Roman" w:hAnsi="Times New Roman" w:cs="Times New Roman"/>
          <w:sz w:val="26"/>
          <w:szCs w:val="26"/>
          <w:lang w:val="fr-FR"/>
        </w:rPr>
        <w:t xml:space="preserve"> Le cœur de Docker, qui permet de créer et d'exécuter des conteneurs Docker sur une machine hôte.</w:t>
      </w:r>
    </w:p>
    <w:p w14:paraId="053E8556" w14:textId="77777777" w:rsidR="00C02461" w:rsidRPr="0054193B" w:rsidRDefault="00C02461" w:rsidP="00C02461">
      <w:pPr>
        <w:pStyle w:val="Paragraphedeliste"/>
        <w:numPr>
          <w:ilvl w:val="0"/>
          <w:numId w:val="5"/>
        </w:numPr>
        <w:jc w:val="both"/>
        <w:rPr>
          <w:rFonts w:ascii="Times New Roman" w:hAnsi="Times New Roman" w:cs="Times New Roman"/>
          <w:sz w:val="26"/>
          <w:szCs w:val="26"/>
          <w:lang w:val="fr-FR"/>
        </w:rPr>
      </w:pPr>
      <w:r w:rsidRPr="0054193B">
        <w:rPr>
          <w:rFonts w:ascii="Times New Roman" w:hAnsi="Times New Roman" w:cs="Times New Roman"/>
          <w:sz w:val="26"/>
          <w:szCs w:val="26"/>
          <w:lang w:val="fr-FR"/>
        </w:rPr>
        <w:t xml:space="preserve">Docker </w:t>
      </w:r>
      <w:proofErr w:type="gramStart"/>
      <w:r w:rsidRPr="0054193B">
        <w:rPr>
          <w:rFonts w:ascii="Times New Roman" w:hAnsi="Times New Roman" w:cs="Times New Roman"/>
          <w:sz w:val="26"/>
          <w:szCs w:val="26"/>
          <w:lang w:val="fr-FR"/>
        </w:rPr>
        <w:t>Hub:</w:t>
      </w:r>
      <w:proofErr w:type="gramEnd"/>
      <w:r w:rsidRPr="0054193B">
        <w:rPr>
          <w:rFonts w:ascii="Times New Roman" w:hAnsi="Times New Roman" w:cs="Times New Roman"/>
          <w:sz w:val="26"/>
          <w:szCs w:val="26"/>
          <w:lang w:val="fr-FR"/>
        </w:rPr>
        <w:t xml:space="preserve"> Un registre cloud public de conteneurs Docker, où les utilisateurs peuvent partager, stocker et télécharger des conteneurs prêts à l'emploi.</w:t>
      </w:r>
    </w:p>
    <w:p w14:paraId="4A8DDFA0" w14:textId="77777777" w:rsidR="00C02461" w:rsidRPr="0054193B" w:rsidRDefault="00C02461" w:rsidP="00C02461">
      <w:pPr>
        <w:pStyle w:val="Paragraphedeliste"/>
        <w:numPr>
          <w:ilvl w:val="0"/>
          <w:numId w:val="5"/>
        </w:numPr>
        <w:jc w:val="both"/>
        <w:rPr>
          <w:rFonts w:ascii="Times New Roman" w:hAnsi="Times New Roman" w:cs="Times New Roman"/>
          <w:sz w:val="26"/>
          <w:szCs w:val="26"/>
          <w:lang w:val="fr-FR"/>
        </w:rPr>
      </w:pPr>
      <w:r w:rsidRPr="0054193B">
        <w:rPr>
          <w:rFonts w:ascii="Times New Roman" w:hAnsi="Times New Roman" w:cs="Times New Roman"/>
          <w:sz w:val="26"/>
          <w:szCs w:val="26"/>
          <w:lang w:val="fr-FR"/>
        </w:rPr>
        <w:t xml:space="preserve">Docker </w:t>
      </w:r>
      <w:proofErr w:type="gramStart"/>
      <w:r w:rsidRPr="0054193B">
        <w:rPr>
          <w:rFonts w:ascii="Times New Roman" w:hAnsi="Times New Roman" w:cs="Times New Roman"/>
          <w:sz w:val="26"/>
          <w:szCs w:val="26"/>
          <w:lang w:val="fr-FR"/>
        </w:rPr>
        <w:t>Compose:</w:t>
      </w:r>
      <w:proofErr w:type="gramEnd"/>
      <w:r w:rsidRPr="0054193B">
        <w:rPr>
          <w:rFonts w:ascii="Times New Roman" w:hAnsi="Times New Roman" w:cs="Times New Roman"/>
          <w:sz w:val="26"/>
          <w:szCs w:val="26"/>
          <w:lang w:val="fr-FR"/>
        </w:rPr>
        <w:t xml:space="preserve"> Un outil pour définir et exécuter des applications multi-conteneurs à l'aide d'un fichier YAML pour configurer les services, les réseaux et les volumes.</w:t>
      </w:r>
    </w:p>
    <w:p w14:paraId="3FC8DD7C" w14:textId="77777777" w:rsidR="00C02461" w:rsidRPr="0054193B" w:rsidRDefault="00C02461" w:rsidP="00C02461">
      <w:pPr>
        <w:pStyle w:val="Paragraphedeliste"/>
        <w:numPr>
          <w:ilvl w:val="0"/>
          <w:numId w:val="5"/>
        </w:numPr>
        <w:jc w:val="both"/>
        <w:rPr>
          <w:rFonts w:ascii="Times New Roman" w:hAnsi="Times New Roman" w:cs="Times New Roman"/>
          <w:sz w:val="26"/>
          <w:szCs w:val="26"/>
          <w:lang w:val="fr-FR"/>
        </w:rPr>
      </w:pPr>
      <w:r w:rsidRPr="0054193B">
        <w:rPr>
          <w:rFonts w:ascii="Times New Roman" w:hAnsi="Times New Roman" w:cs="Times New Roman"/>
          <w:sz w:val="26"/>
          <w:szCs w:val="26"/>
          <w:lang w:val="fr-FR"/>
        </w:rPr>
        <w:t xml:space="preserve">Docker </w:t>
      </w:r>
      <w:proofErr w:type="gramStart"/>
      <w:r w:rsidRPr="0054193B">
        <w:rPr>
          <w:rFonts w:ascii="Times New Roman" w:hAnsi="Times New Roman" w:cs="Times New Roman"/>
          <w:sz w:val="26"/>
          <w:szCs w:val="26"/>
          <w:lang w:val="fr-FR"/>
        </w:rPr>
        <w:t>Enterprise:</w:t>
      </w:r>
      <w:proofErr w:type="gramEnd"/>
      <w:r w:rsidRPr="0054193B">
        <w:rPr>
          <w:rFonts w:ascii="Times New Roman" w:hAnsi="Times New Roman" w:cs="Times New Roman"/>
          <w:sz w:val="26"/>
          <w:szCs w:val="26"/>
          <w:lang w:val="fr-FR"/>
        </w:rPr>
        <w:t xml:space="preserve"> Une plateforme complète pour créer, gérer et déployer des applications conteneurisées en production, comprenant des fonctionnalités avancées telles que la sécurité, la gestion des politiques, l'orchestration d'entreprise et le support.</w:t>
      </w:r>
    </w:p>
    <w:p w14:paraId="17E5A827" w14:textId="77777777" w:rsidR="00C02461" w:rsidRPr="0054193B" w:rsidRDefault="00C02461" w:rsidP="00C02461">
      <w:pPr>
        <w:pStyle w:val="Paragraphedeliste"/>
        <w:numPr>
          <w:ilvl w:val="0"/>
          <w:numId w:val="5"/>
        </w:numPr>
        <w:jc w:val="both"/>
        <w:rPr>
          <w:rFonts w:ascii="Times New Roman" w:hAnsi="Times New Roman" w:cs="Times New Roman"/>
          <w:sz w:val="26"/>
          <w:szCs w:val="26"/>
          <w:lang w:val="fr-FR"/>
        </w:rPr>
      </w:pPr>
      <w:r w:rsidRPr="0054193B">
        <w:rPr>
          <w:rFonts w:ascii="Times New Roman" w:hAnsi="Times New Roman" w:cs="Times New Roman"/>
          <w:sz w:val="26"/>
          <w:szCs w:val="26"/>
          <w:lang w:val="fr-FR"/>
        </w:rPr>
        <w:t xml:space="preserve">Docker </w:t>
      </w:r>
      <w:proofErr w:type="spellStart"/>
      <w:r w:rsidRPr="0054193B">
        <w:rPr>
          <w:rFonts w:ascii="Times New Roman" w:hAnsi="Times New Roman" w:cs="Times New Roman"/>
          <w:sz w:val="26"/>
          <w:szCs w:val="26"/>
          <w:lang w:val="fr-FR"/>
        </w:rPr>
        <w:t>Kubernetes</w:t>
      </w:r>
      <w:proofErr w:type="spellEnd"/>
      <w:r w:rsidRPr="0054193B">
        <w:rPr>
          <w:rFonts w:ascii="Times New Roman" w:hAnsi="Times New Roman" w:cs="Times New Roman"/>
          <w:sz w:val="26"/>
          <w:szCs w:val="26"/>
          <w:lang w:val="fr-FR"/>
        </w:rPr>
        <w:t xml:space="preserve"> Service (DKS</w:t>
      </w:r>
      <w:proofErr w:type="gramStart"/>
      <w:r w:rsidRPr="0054193B">
        <w:rPr>
          <w:rFonts w:ascii="Times New Roman" w:hAnsi="Times New Roman" w:cs="Times New Roman"/>
          <w:sz w:val="26"/>
          <w:szCs w:val="26"/>
          <w:lang w:val="fr-FR"/>
        </w:rPr>
        <w:t>):</w:t>
      </w:r>
      <w:proofErr w:type="gramEnd"/>
      <w:r w:rsidRPr="0054193B">
        <w:rPr>
          <w:rFonts w:ascii="Times New Roman" w:hAnsi="Times New Roman" w:cs="Times New Roman"/>
          <w:sz w:val="26"/>
          <w:szCs w:val="26"/>
          <w:lang w:val="fr-FR"/>
        </w:rPr>
        <w:t xml:space="preserve"> Un service </w:t>
      </w:r>
      <w:proofErr w:type="spellStart"/>
      <w:r w:rsidRPr="0054193B">
        <w:rPr>
          <w:rFonts w:ascii="Times New Roman" w:hAnsi="Times New Roman" w:cs="Times New Roman"/>
          <w:sz w:val="26"/>
          <w:szCs w:val="26"/>
          <w:lang w:val="fr-FR"/>
        </w:rPr>
        <w:t>Kubernetes</w:t>
      </w:r>
      <w:proofErr w:type="spellEnd"/>
      <w:r w:rsidRPr="0054193B">
        <w:rPr>
          <w:rFonts w:ascii="Times New Roman" w:hAnsi="Times New Roman" w:cs="Times New Roman"/>
          <w:sz w:val="26"/>
          <w:szCs w:val="26"/>
          <w:lang w:val="fr-FR"/>
        </w:rPr>
        <w:t xml:space="preserve"> intégré à Docker Desktop et Docker Enterprise, permettant aux développeurs de créer, exécuter et déboguer des applications </w:t>
      </w:r>
      <w:proofErr w:type="spellStart"/>
      <w:r w:rsidRPr="0054193B">
        <w:rPr>
          <w:rFonts w:ascii="Times New Roman" w:hAnsi="Times New Roman" w:cs="Times New Roman"/>
          <w:sz w:val="26"/>
          <w:szCs w:val="26"/>
          <w:lang w:val="fr-FR"/>
        </w:rPr>
        <w:t>Kubernetes</w:t>
      </w:r>
      <w:proofErr w:type="spellEnd"/>
      <w:r w:rsidRPr="0054193B">
        <w:rPr>
          <w:rFonts w:ascii="Times New Roman" w:hAnsi="Times New Roman" w:cs="Times New Roman"/>
          <w:sz w:val="26"/>
          <w:szCs w:val="26"/>
          <w:lang w:val="fr-FR"/>
        </w:rPr>
        <w:t xml:space="preserve"> localement.</w:t>
      </w:r>
    </w:p>
    <w:p w14:paraId="6070AC4B" w14:textId="77777777" w:rsidR="00C02461" w:rsidRPr="0054193B" w:rsidRDefault="00C02461" w:rsidP="00C02461">
      <w:pPr>
        <w:pStyle w:val="Paragraphedeliste"/>
        <w:numPr>
          <w:ilvl w:val="0"/>
          <w:numId w:val="5"/>
        </w:numPr>
        <w:jc w:val="both"/>
        <w:rPr>
          <w:rFonts w:ascii="Times New Roman" w:hAnsi="Times New Roman" w:cs="Times New Roman"/>
          <w:sz w:val="26"/>
          <w:szCs w:val="26"/>
          <w:lang w:val="fr-FR"/>
        </w:rPr>
      </w:pPr>
      <w:r w:rsidRPr="0054193B">
        <w:rPr>
          <w:rFonts w:ascii="Times New Roman" w:hAnsi="Times New Roman" w:cs="Times New Roman"/>
          <w:sz w:val="26"/>
          <w:szCs w:val="26"/>
          <w:lang w:val="fr-FR"/>
        </w:rPr>
        <w:t xml:space="preserve">Docker Security </w:t>
      </w:r>
      <w:proofErr w:type="gramStart"/>
      <w:r w:rsidRPr="0054193B">
        <w:rPr>
          <w:rFonts w:ascii="Times New Roman" w:hAnsi="Times New Roman" w:cs="Times New Roman"/>
          <w:sz w:val="26"/>
          <w:szCs w:val="26"/>
          <w:lang w:val="fr-FR"/>
        </w:rPr>
        <w:t>Scanning:</w:t>
      </w:r>
      <w:proofErr w:type="gramEnd"/>
      <w:r w:rsidRPr="0054193B">
        <w:rPr>
          <w:rFonts w:ascii="Times New Roman" w:hAnsi="Times New Roman" w:cs="Times New Roman"/>
          <w:sz w:val="26"/>
          <w:szCs w:val="26"/>
          <w:lang w:val="fr-FR"/>
        </w:rPr>
        <w:t xml:space="preserve"> Un service de sécurité intégré à Docker Hub qui analyse les images de conteneurs pour détecter les vulnérabilités et les menaces de sécurité.</w:t>
      </w:r>
    </w:p>
    <w:p w14:paraId="5D8EA810" w14:textId="77777777" w:rsidR="00C02461" w:rsidRPr="0054193B" w:rsidRDefault="00C02461" w:rsidP="00C02461">
      <w:pPr>
        <w:pStyle w:val="Paragraphedeliste"/>
        <w:numPr>
          <w:ilvl w:val="0"/>
          <w:numId w:val="5"/>
        </w:numPr>
        <w:jc w:val="both"/>
        <w:rPr>
          <w:rFonts w:ascii="Times New Roman" w:hAnsi="Times New Roman" w:cs="Times New Roman"/>
          <w:sz w:val="26"/>
          <w:szCs w:val="26"/>
          <w:lang w:val="fr-FR"/>
        </w:rPr>
      </w:pPr>
      <w:r w:rsidRPr="0054193B">
        <w:rPr>
          <w:rFonts w:ascii="Times New Roman" w:hAnsi="Times New Roman" w:cs="Times New Roman"/>
          <w:sz w:val="26"/>
          <w:szCs w:val="26"/>
          <w:lang w:val="fr-FR"/>
        </w:rPr>
        <w:t xml:space="preserve">Docker </w:t>
      </w:r>
      <w:proofErr w:type="spellStart"/>
      <w:r w:rsidRPr="0054193B">
        <w:rPr>
          <w:rFonts w:ascii="Times New Roman" w:hAnsi="Times New Roman" w:cs="Times New Roman"/>
          <w:sz w:val="26"/>
          <w:szCs w:val="26"/>
          <w:lang w:val="fr-FR"/>
        </w:rPr>
        <w:t>Trusted</w:t>
      </w:r>
      <w:proofErr w:type="spellEnd"/>
      <w:r w:rsidRPr="0054193B">
        <w:rPr>
          <w:rFonts w:ascii="Times New Roman" w:hAnsi="Times New Roman" w:cs="Times New Roman"/>
          <w:sz w:val="26"/>
          <w:szCs w:val="26"/>
          <w:lang w:val="fr-FR"/>
        </w:rPr>
        <w:t xml:space="preserve"> </w:t>
      </w:r>
      <w:proofErr w:type="spellStart"/>
      <w:r w:rsidRPr="0054193B">
        <w:rPr>
          <w:rFonts w:ascii="Times New Roman" w:hAnsi="Times New Roman" w:cs="Times New Roman"/>
          <w:sz w:val="26"/>
          <w:szCs w:val="26"/>
          <w:lang w:val="fr-FR"/>
        </w:rPr>
        <w:t>Registry</w:t>
      </w:r>
      <w:proofErr w:type="spellEnd"/>
      <w:r w:rsidRPr="0054193B">
        <w:rPr>
          <w:rFonts w:ascii="Times New Roman" w:hAnsi="Times New Roman" w:cs="Times New Roman"/>
          <w:sz w:val="26"/>
          <w:szCs w:val="26"/>
          <w:lang w:val="fr-FR"/>
        </w:rPr>
        <w:t xml:space="preserve"> (DTR</w:t>
      </w:r>
      <w:proofErr w:type="gramStart"/>
      <w:r w:rsidRPr="0054193B">
        <w:rPr>
          <w:rFonts w:ascii="Times New Roman" w:hAnsi="Times New Roman" w:cs="Times New Roman"/>
          <w:sz w:val="26"/>
          <w:szCs w:val="26"/>
          <w:lang w:val="fr-FR"/>
        </w:rPr>
        <w:t>):</w:t>
      </w:r>
      <w:proofErr w:type="gramEnd"/>
      <w:r w:rsidRPr="0054193B">
        <w:rPr>
          <w:rFonts w:ascii="Times New Roman" w:hAnsi="Times New Roman" w:cs="Times New Roman"/>
          <w:sz w:val="26"/>
          <w:szCs w:val="26"/>
          <w:lang w:val="fr-FR"/>
        </w:rPr>
        <w:t xml:space="preserve"> Une solution de registre privé sécurisé pour stocker, organiser et gérer les images de conteneurs dans un environnement d'entreprise.</w:t>
      </w:r>
    </w:p>
    <w:p w14:paraId="44D26074" w14:textId="77777777" w:rsidR="00C02461" w:rsidRDefault="00C02461" w:rsidP="00C02461">
      <w:pPr>
        <w:pStyle w:val="Paragraphedeliste"/>
        <w:numPr>
          <w:ilvl w:val="0"/>
          <w:numId w:val="5"/>
        </w:numPr>
        <w:jc w:val="both"/>
        <w:rPr>
          <w:rFonts w:ascii="Times New Roman" w:hAnsi="Times New Roman" w:cs="Times New Roman"/>
          <w:sz w:val="26"/>
          <w:szCs w:val="26"/>
          <w:lang w:val="fr-FR"/>
        </w:rPr>
      </w:pPr>
      <w:r w:rsidRPr="0054193B">
        <w:rPr>
          <w:rFonts w:ascii="Times New Roman" w:hAnsi="Times New Roman" w:cs="Times New Roman"/>
          <w:sz w:val="26"/>
          <w:szCs w:val="26"/>
          <w:lang w:val="fr-FR"/>
        </w:rPr>
        <w:t>Ces solutions, parmi d'autres, offrent aux utilisateurs des outils puissants pour tirer parti de la technologie des conteneurs Docker dans divers scénarios d'utilisation, qu'il s'agisse de développement, de test, de déploiement ou de production.</w:t>
      </w:r>
    </w:p>
    <w:p w14:paraId="55CB1888" w14:textId="77777777" w:rsidR="00C02461" w:rsidRPr="008870F0" w:rsidRDefault="00C02461" w:rsidP="00C02461">
      <w:pPr>
        <w:jc w:val="both"/>
        <w:rPr>
          <w:rFonts w:ascii="Times New Roman" w:hAnsi="Times New Roman" w:cs="Times New Roman"/>
          <w:sz w:val="26"/>
          <w:szCs w:val="26"/>
          <w:lang w:val="fr-FR"/>
        </w:rPr>
      </w:pPr>
      <w:r w:rsidRPr="008870F0">
        <w:rPr>
          <w:rFonts w:ascii="Times New Roman" w:hAnsi="Times New Roman" w:cs="Times New Roman"/>
          <w:sz w:val="26"/>
          <w:szCs w:val="26"/>
          <w:lang w:val="fr-FR"/>
        </w:rPr>
        <w:t>Docker étant une plateforme logicielle pour créer, déployer et gérer des conteneurs d'application virtualisés sur un système d'exploitation commun. Il dispose d'un écosystème d'outils qui facilite son déploiement et sa gestion. Docker rend facile le déploiement d'applications avec des résultats prévisibles et reproductibles.</w:t>
      </w:r>
    </w:p>
    <w:p w14:paraId="6B7903CD" w14:textId="77777777" w:rsidR="00C02461" w:rsidRPr="008870F0" w:rsidRDefault="00C02461" w:rsidP="00C02461">
      <w:pPr>
        <w:jc w:val="both"/>
        <w:rPr>
          <w:rFonts w:ascii="Times New Roman" w:hAnsi="Times New Roman" w:cs="Times New Roman"/>
          <w:sz w:val="26"/>
          <w:szCs w:val="26"/>
          <w:lang w:val="fr-FR"/>
        </w:rPr>
      </w:pPr>
      <w:r w:rsidRPr="008870F0">
        <w:rPr>
          <w:rFonts w:ascii="Times New Roman" w:hAnsi="Times New Roman" w:cs="Times New Roman"/>
          <w:color w:val="2C2C2C"/>
          <w:spacing w:val="-2"/>
          <w:sz w:val="26"/>
          <w:szCs w:val="26"/>
          <w:shd w:val="clear" w:color="auto" w:fill="FFFFFF"/>
          <w:lang w:val="fr-FR"/>
        </w:rPr>
        <w:t>Pour information Docker est </w:t>
      </w:r>
      <w:r w:rsidRPr="008870F0">
        <w:rPr>
          <w:rStyle w:val="lev"/>
          <w:rFonts w:ascii="Times New Roman" w:hAnsi="Times New Roman" w:cs="Times New Roman"/>
          <w:color w:val="2C2C2C"/>
          <w:spacing w:val="-2"/>
          <w:sz w:val="26"/>
          <w:szCs w:val="26"/>
          <w:shd w:val="clear" w:color="auto" w:fill="FFFFFF"/>
        </w:rPr>
        <w:t>utilisé par des millions de professionnels de l'informatique</w:t>
      </w:r>
      <w:r w:rsidRPr="008870F0">
        <w:rPr>
          <w:rFonts w:ascii="Times New Roman" w:hAnsi="Times New Roman" w:cs="Times New Roman"/>
          <w:color w:val="2C2C2C"/>
          <w:spacing w:val="-2"/>
          <w:sz w:val="26"/>
          <w:szCs w:val="26"/>
          <w:shd w:val="clear" w:color="auto" w:fill="FFFFFF"/>
          <w:lang w:val="fr-FR"/>
        </w:rPr>
        <w:t> dans le monde entier, et comprend la plus grande bibliothèque de contenu de conteneurs et de son écosystème, avec plus de 100 000 images de conteneurs provenant de grands fournisseurs de logiciels, de projets open source et de la communauté.</w:t>
      </w:r>
    </w:p>
    <w:p w14:paraId="1C93CCFB" w14:textId="77777777" w:rsidR="00C02461" w:rsidRPr="00C61721" w:rsidRDefault="00C02461" w:rsidP="00C61721">
      <w:pPr>
        <w:tabs>
          <w:tab w:val="left" w:pos="3405"/>
        </w:tabs>
        <w:jc w:val="both"/>
        <w:rPr>
          <w:rFonts w:ascii="Times New Roman" w:hAnsi="Times New Roman" w:cs="Times New Roman"/>
          <w:sz w:val="32"/>
          <w:szCs w:val="32"/>
          <w:lang w:val="fr-FR"/>
        </w:rPr>
      </w:pPr>
    </w:p>
    <w:sectPr w:rsidR="00C02461" w:rsidRPr="00C61721" w:rsidSect="00677F9C">
      <w:headerReference w:type="default" r:id="rId94"/>
      <w:footerReference w:type="default" r:id="rId95"/>
      <w:pgSz w:w="12240" w:h="15840"/>
      <w:pgMar w:top="1417" w:right="1417" w:bottom="1417" w:left="1417" w:header="227" w:footer="17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6EB88D" w14:textId="77777777" w:rsidR="008F4800" w:rsidRDefault="008F4800" w:rsidP="00906EE3">
      <w:pPr>
        <w:spacing w:after="0" w:line="240" w:lineRule="auto"/>
      </w:pPr>
      <w:r>
        <w:separator/>
      </w:r>
    </w:p>
  </w:endnote>
  <w:endnote w:type="continuationSeparator" w:id="0">
    <w:p w14:paraId="6A87E283" w14:textId="77777777" w:rsidR="008F4800" w:rsidRDefault="008F4800" w:rsidP="00906EE3">
      <w:pPr>
        <w:spacing w:after="0" w:line="240" w:lineRule="auto"/>
      </w:pPr>
      <w:r>
        <w:continuationSeparator/>
      </w:r>
    </w:p>
  </w:endnote>
  <w:endnote w:type="continuationNotice" w:id="1">
    <w:p w14:paraId="5D40686C" w14:textId="77777777" w:rsidR="008F4800" w:rsidRDefault="008F48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boto-Regular">
    <w:altName w:val="Roboto"/>
    <w:panose1 w:val="00000000000000000000"/>
    <w:charset w:val="00"/>
    <w:family w:val="auto"/>
    <w:notTrueType/>
    <w:pitch w:val="default"/>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 w:name="Adobe Fangsong Std R">
    <w:panose1 w:val="02020400000000000000"/>
    <w:charset w:val="80"/>
    <w:family w:val="roman"/>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58AF0" w14:textId="77777777" w:rsidR="00906EE3" w:rsidRPr="00876508" w:rsidRDefault="00906EE3" w:rsidP="00464631">
    <w:pPr>
      <w:pStyle w:val="Pieddepage"/>
      <w:jc w:val="center"/>
      <w:rPr>
        <w:rFonts w:ascii="Bauhaus 93" w:eastAsia="Adobe Fangsong Std R" w:hAnsi="Bauhaus 93"/>
        <w:color w:val="0070C0"/>
        <w:lang w:val="fr-FR"/>
      </w:rPr>
    </w:pPr>
    <w:r w:rsidRPr="00876508">
      <w:rPr>
        <w:rFonts w:ascii="Bauhaus 93" w:eastAsia="Adobe Fangsong Std R" w:hAnsi="Bauhaus 93"/>
        <w:color w:val="0070C0"/>
        <w:lang w:val="fr-FR"/>
      </w:rPr>
      <w:t>Université Nongo Conakry. Master en Réseaux Sécurité Informatique. Cours en DevO</w:t>
    </w:r>
    <w:r w:rsidR="00464631" w:rsidRPr="00876508">
      <w:rPr>
        <w:rFonts w:ascii="Bauhaus 93" w:eastAsia="Adobe Fangsong Std R" w:hAnsi="Bauhaus 93"/>
        <w:color w:val="0070C0"/>
        <w:lang w:val="fr-FR"/>
      </w:rPr>
      <w:t>ps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687C79" w14:textId="77777777" w:rsidR="008F4800" w:rsidRDefault="008F4800" w:rsidP="00906EE3">
      <w:pPr>
        <w:spacing w:after="0" w:line="240" w:lineRule="auto"/>
      </w:pPr>
      <w:r>
        <w:separator/>
      </w:r>
    </w:p>
  </w:footnote>
  <w:footnote w:type="continuationSeparator" w:id="0">
    <w:p w14:paraId="32ED8727" w14:textId="77777777" w:rsidR="008F4800" w:rsidRDefault="008F4800" w:rsidP="00906EE3">
      <w:pPr>
        <w:spacing w:after="0" w:line="240" w:lineRule="auto"/>
      </w:pPr>
      <w:r>
        <w:continuationSeparator/>
      </w:r>
    </w:p>
  </w:footnote>
  <w:footnote w:type="continuationNotice" w:id="1">
    <w:p w14:paraId="476E1E6B" w14:textId="77777777" w:rsidR="008F4800" w:rsidRDefault="008F480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083235" w14:textId="77777777" w:rsidR="005B2511" w:rsidRDefault="00C23F82" w:rsidP="005B2511">
    <w:pPr>
      <w:jc w:val="right"/>
    </w:pPr>
    <w:r>
      <w:rPr>
        <w:noProof/>
        <w:lang w:val="fr-FR" w:eastAsia="fr-FR"/>
      </w:rPr>
      <mc:AlternateContent>
        <mc:Choice Requires="wpg">
          <w:drawing>
            <wp:anchor distT="0" distB="0" distL="114300" distR="114300" simplePos="0" relativeHeight="251658240" behindDoc="0" locked="0" layoutInCell="1" allowOverlap="1" wp14:anchorId="2399F94A" wp14:editId="679A0128">
              <wp:simplePos x="0" y="0"/>
              <wp:positionH relativeFrom="page">
                <wp:posOffset>6903085</wp:posOffset>
              </wp:positionH>
              <wp:positionV relativeFrom="page">
                <wp:posOffset>145415</wp:posOffset>
              </wp:positionV>
              <wp:extent cx="731520" cy="740410"/>
              <wp:effectExtent l="0" t="0" r="0" b="2540"/>
              <wp:wrapNone/>
              <wp:docPr id="209843880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 cy="740410"/>
                        <a:chOff x="0" y="12192"/>
                        <a:chExt cx="731747" cy="746642"/>
                      </a:xfrm>
                    </wpg:grpSpPr>
                    <wps:wsp>
                      <wps:cNvPr id="162344550" name="Forme libre 71"/>
                      <wps:cNvSpPr>
                        <a:spLocks/>
                      </wps:cNvSpPr>
                      <wps:spPr bwMode="auto">
                        <a:xfrm>
                          <a:off x="256032" y="12192"/>
                          <a:ext cx="475601" cy="473242"/>
                        </a:xfrm>
                        <a:custGeom>
                          <a:avLst/>
                          <a:gdLst>
                            <a:gd name="T0" fmla="*/ 0 w 420"/>
                            <a:gd name="T1" fmla="*/ 473242 h 420"/>
                            <a:gd name="T2" fmla="*/ 0 w 420"/>
                            <a:gd name="T3" fmla="*/ 473242 h 420"/>
                            <a:gd name="T4" fmla="*/ 471071 w 420"/>
                            <a:gd name="T5" fmla="*/ 0 h 420"/>
                            <a:gd name="T6" fmla="*/ 475601 w 420"/>
                            <a:gd name="T7" fmla="*/ 0 h 420"/>
                            <a:gd name="T8" fmla="*/ 0 w 420"/>
                            <a:gd name="T9" fmla="*/ 473242 h 42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20" h="420">
                              <a:moveTo>
                                <a:pt x="0" y="420"/>
                              </a:moveTo>
                              <a:lnTo>
                                <a:pt x="0" y="420"/>
                              </a:lnTo>
                              <a:lnTo>
                                <a:pt x="416" y="0"/>
                              </a:lnTo>
                              <a:lnTo>
                                <a:pt x="420" y="0"/>
                              </a:lnTo>
                              <a:lnTo>
                                <a:pt x="0" y="420"/>
                              </a:lnTo>
                              <a:close/>
                            </a:path>
                          </a:pathLst>
                        </a:custGeom>
                        <a:solidFill>
                          <a:srgbClr val="8497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804793" name="Forme libre 72"/>
                      <wps:cNvSpPr>
                        <a:spLocks/>
                      </wps:cNvSpPr>
                      <wps:spPr bwMode="auto">
                        <a:xfrm>
                          <a:off x="134112" y="48768"/>
                          <a:ext cx="595634" cy="592679"/>
                        </a:xfrm>
                        <a:custGeom>
                          <a:avLst/>
                          <a:gdLst>
                            <a:gd name="T0" fmla="*/ 0 w 526"/>
                            <a:gd name="T1" fmla="*/ 592679 h 526"/>
                            <a:gd name="T2" fmla="*/ 0 w 526"/>
                            <a:gd name="T3" fmla="*/ 592679 h 526"/>
                            <a:gd name="T4" fmla="*/ 591104 w 526"/>
                            <a:gd name="T5" fmla="*/ 0 h 526"/>
                            <a:gd name="T6" fmla="*/ 595634 w 526"/>
                            <a:gd name="T7" fmla="*/ 4507 h 526"/>
                            <a:gd name="T8" fmla="*/ 0 w 526"/>
                            <a:gd name="T9" fmla="*/ 592679 h 52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26" h="526">
                              <a:moveTo>
                                <a:pt x="0" y="526"/>
                              </a:moveTo>
                              <a:lnTo>
                                <a:pt x="0" y="526"/>
                              </a:lnTo>
                              <a:lnTo>
                                <a:pt x="522" y="0"/>
                              </a:lnTo>
                              <a:lnTo>
                                <a:pt x="526" y="4"/>
                              </a:lnTo>
                              <a:lnTo>
                                <a:pt x="0" y="526"/>
                              </a:lnTo>
                              <a:close/>
                            </a:path>
                          </a:pathLst>
                        </a:custGeom>
                        <a:solidFill>
                          <a:srgbClr val="8497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879535" name="Forme libre 73"/>
                      <wps:cNvSpPr>
                        <a:spLocks/>
                      </wps:cNvSpPr>
                      <wps:spPr bwMode="auto">
                        <a:xfrm>
                          <a:off x="146304" y="36576"/>
                          <a:ext cx="585443" cy="582539"/>
                        </a:xfrm>
                        <a:custGeom>
                          <a:avLst/>
                          <a:gdLst>
                            <a:gd name="T0" fmla="*/ 0 w 517"/>
                            <a:gd name="T1" fmla="*/ 582539 h 517"/>
                            <a:gd name="T2" fmla="*/ 0 w 517"/>
                            <a:gd name="T3" fmla="*/ 576905 h 517"/>
                            <a:gd name="T4" fmla="*/ 580913 w 517"/>
                            <a:gd name="T5" fmla="*/ 0 h 517"/>
                            <a:gd name="T6" fmla="*/ 585443 w 517"/>
                            <a:gd name="T7" fmla="*/ 0 h 517"/>
                            <a:gd name="T8" fmla="*/ 0 w 517"/>
                            <a:gd name="T9" fmla="*/ 582539 h 51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17" h="517">
                              <a:moveTo>
                                <a:pt x="0" y="517"/>
                              </a:moveTo>
                              <a:lnTo>
                                <a:pt x="0" y="512"/>
                              </a:lnTo>
                              <a:lnTo>
                                <a:pt x="513" y="0"/>
                              </a:lnTo>
                              <a:lnTo>
                                <a:pt x="517" y="0"/>
                              </a:lnTo>
                              <a:lnTo>
                                <a:pt x="0" y="517"/>
                              </a:lnTo>
                              <a:close/>
                            </a:path>
                          </a:pathLst>
                        </a:custGeom>
                        <a:solidFill>
                          <a:srgbClr val="8497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4931833" name="Forme libre 74"/>
                      <wps:cNvSpPr>
                        <a:spLocks/>
                      </wps:cNvSpPr>
                      <wps:spPr bwMode="auto">
                        <a:xfrm>
                          <a:off x="207264" y="97536"/>
                          <a:ext cx="522029" cy="520566"/>
                        </a:xfrm>
                        <a:custGeom>
                          <a:avLst/>
                          <a:gdLst>
                            <a:gd name="T0" fmla="*/ 0 w 461"/>
                            <a:gd name="T1" fmla="*/ 520566 h 462"/>
                            <a:gd name="T2" fmla="*/ 0 w 461"/>
                            <a:gd name="T3" fmla="*/ 520566 h 462"/>
                            <a:gd name="T4" fmla="*/ 517499 w 461"/>
                            <a:gd name="T5" fmla="*/ 0 h 462"/>
                            <a:gd name="T6" fmla="*/ 522029 w 461"/>
                            <a:gd name="T7" fmla="*/ 5634 h 462"/>
                            <a:gd name="T8" fmla="*/ 0 w 461"/>
                            <a:gd name="T9" fmla="*/ 520566 h 4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1" h="462">
                              <a:moveTo>
                                <a:pt x="0" y="462"/>
                              </a:moveTo>
                              <a:lnTo>
                                <a:pt x="0" y="462"/>
                              </a:lnTo>
                              <a:lnTo>
                                <a:pt x="457" y="0"/>
                              </a:lnTo>
                              <a:lnTo>
                                <a:pt x="461" y="5"/>
                              </a:lnTo>
                              <a:lnTo>
                                <a:pt x="0" y="462"/>
                              </a:lnTo>
                              <a:close/>
                            </a:path>
                          </a:pathLst>
                        </a:custGeom>
                        <a:solidFill>
                          <a:srgbClr val="8497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1004581" name="Forme libre 75"/>
                      <wps:cNvSpPr>
                        <a:spLocks/>
                      </wps:cNvSpPr>
                      <wps:spPr bwMode="auto">
                        <a:xfrm>
                          <a:off x="0" y="36576"/>
                          <a:ext cx="731520" cy="722258"/>
                        </a:xfrm>
                        <a:custGeom>
                          <a:avLst/>
                          <a:gdLst>
                            <a:gd name="T0" fmla="*/ 5662 w 646"/>
                            <a:gd name="T1" fmla="*/ 722258 h 641"/>
                            <a:gd name="T2" fmla="*/ 0 w 646"/>
                            <a:gd name="T3" fmla="*/ 722258 h 641"/>
                            <a:gd name="T4" fmla="*/ 726990 w 646"/>
                            <a:gd name="T5" fmla="*/ 0 h 641"/>
                            <a:gd name="T6" fmla="*/ 731520 w 646"/>
                            <a:gd name="T7" fmla="*/ 0 h 641"/>
                            <a:gd name="T8" fmla="*/ 5662 w 646"/>
                            <a:gd name="T9" fmla="*/ 722258 h 64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46" h="641">
                              <a:moveTo>
                                <a:pt x="5" y="641"/>
                              </a:moveTo>
                              <a:lnTo>
                                <a:pt x="0" y="641"/>
                              </a:lnTo>
                              <a:lnTo>
                                <a:pt x="642" y="0"/>
                              </a:lnTo>
                              <a:lnTo>
                                <a:pt x="646" y="0"/>
                              </a:lnTo>
                              <a:lnTo>
                                <a:pt x="5" y="641"/>
                              </a:lnTo>
                              <a:close/>
                            </a:path>
                          </a:pathLst>
                        </a:custGeom>
                        <a:solidFill>
                          <a:srgbClr val="8497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847748" name="Zone de texte 76"/>
                      <wps:cNvSpPr txBox="1">
                        <a:spLocks noChangeArrowheads="1"/>
                      </wps:cNvSpPr>
                      <wps:spPr bwMode="auto">
                        <a:xfrm>
                          <a:off x="73152" y="12192"/>
                          <a:ext cx="356346" cy="350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DADBEB4" w14:textId="77777777" w:rsidR="00C23F82" w:rsidRDefault="00C23F82" w:rsidP="00C23F82">
                            <w:pPr>
                              <w:jc w:val="right"/>
                            </w:pPr>
                            <w:r w:rsidRPr="00B054B4">
                              <w:rPr>
                                <w:color w:val="8496B0"/>
                                <w:sz w:val="24"/>
                                <w:szCs w:val="24"/>
                              </w:rPr>
                              <w:fldChar w:fldCharType="begin"/>
                            </w:r>
                            <w:r w:rsidRPr="00B054B4">
                              <w:rPr>
                                <w:color w:val="8496B0"/>
                                <w:sz w:val="24"/>
                                <w:szCs w:val="24"/>
                              </w:rPr>
                              <w:instrText>PAGE   \* MERGEFORMAT</w:instrText>
                            </w:r>
                            <w:r w:rsidRPr="00B054B4">
                              <w:rPr>
                                <w:color w:val="8496B0"/>
                                <w:sz w:val="24"/>
                                <w:szCs w:val="24"/>
                              </w:rPr>
                              <w:fldChar w:fldCharType="separate"/>
                            </w:r>
                            <w:r w:rsidR="00FA30DF" w:rsidRPr="00FA30DF">
                              <w:rPr>
                                <w:noProof/>
                                <w:color w:val="8496B0"/>
                                <w:sz w:val="24"/>
                                <w:szCs w:val="24"/>
                                <w:lang w:val="fr-FR"/>
                              </w:rPr>
                              <w:t>41</w:t>
                            </w:r>
                            <w:r w:rsidRPr="00B054B4">
                              <w:rPr>
                                <w:color w:val="8496B0"/>
                                <w:sz w:val="24"/>
                                <w:szCs w:val="24"/>
                              </w:rPr>
                              <w:fldChar w:fldCharType="end"/>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399F94A" id="Groupe 1" o:spid="_x0000_s1139" style="position:absolute;left:0;text-align:left;margin-left:543.55pt;margin-top:11.45pt;width:57.6pt;height:58.3pt;z-index:251658240;mso-position-horizontal-relative:page;mso-position-vertical-relative:page;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">
              <v:shape id="Forme libre 71" o:spid="_x0000_s1140"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" path="m,420r,l416,r4,l,420xe" fillcolor="#8497b0" stroked="f">
                <v:path arrowok="t" o:connecttype="custom" o:connectlocs="0,533233311;0,533233311;533432949,0;538562646,0;0,533233311" o:connectangles="0,0,0,0,0"/>
              </v:shape>
              <v:shape id="Forme libre 72" o:spid="_x0000_s1141"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" path="m,526r,l522,r4,4l,526xe" fillcolor="#8497b0" stroked="f">
                <v:path arrowok="t" o:connecttype="custom" o:connectlocs="0,667810641;0,667810641;669356730,0;674486430,5078335;0,667810641" o:connectangles="0,0,0,0,0"/>
              </v:shape>
              <v:shape id="Forme libre 73" o:spid="_x0000_s1142"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" path="m,517r,-5l513,r4,l,517xe" fillcolor="#8497b0" stroked="f">
                <v:path arrowok="t" o:connecttype="custom" o:connectlocs="0,656386241;0,650038031;657817117,0;662946821,0;0,656386241" o:connectangles="0,0,0,0,0"/>
              </v:shape>
              <v:shape id="Forme libre 74" o:spid="_x0000_s1143"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" path="m,462r,l457,r4,5l,462xe" fillcolor="#8497b0" stroked="f">
                <v:path arrowok="t" o:connecttype="custom" o:connectlocs="0,586556191;0,586556191;586007561,0;591137260,6348201;0,586556191" o:connectangles="0,0,0,0,0"/>
              </v:shape>
              <v:shape id="Forme libre 75" o:spid="_x0000_s1144"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" path="m5,641r-5,l642,r4,l5,641xe" fillcolor="#8497b0" stroked="f">
                <v:path arrowok="t" o:connecttype="custom" o:connectlocs="6411558,813816878;0,813816878;823231772,0;828361471,0;6411558,813816878" o:connectangles="0,0,0,0,0"/>
              </v:shape>
              <v:shapetype id="_x0000_t202" coordsize="21600,21600" o:spt="202" path="m,l,21600r21600,l21600,xe">
                <v:stroke joinstyle="miter"/>
                <v:path gradientshapeok="t" o:connecttype="rect"/>
              </v:shapetype>
              <v:shape id="Zone de texte 76" o:spid="_x0000_s1145"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" filled="f" stroked="f" strokeweight=".5pt">
                <v:textbox inset="0,0,0,0">
                  <w:txbxContent>
                    <w:p w14:paraId="3DADBEB4" w14:textId="77777777" w:rsidR="00C23F82" w:rsidRDefault="00C23F82" w:rsidP="00C23F82">
                      <w:pPr>
                        <w:jc w:val="right"/>
                      </w:pPr>
                      <w:r w:rsidRPr="00B054B4">
                        <w:rPr>
                          <w:color w:val="8496B0"/>
                          <w:sz w:val="24"/>
                          <w:szCs w:val="24"/>
                        </w:rPr>
                        <w:fldChar w:fldCharType="begin"/>
                      </w:r>
                      <w:r w:rsidRPr="00B054B4">
                        <w:rPr>
                          <w:color w:val="8496B0"/>
                          <w:sz w:val="24"/>
                          <w:szCs w:val="24"/>
                        </w:rPr>
                        <w:instrText>PAGE   \* MERGEFORMAT</w:instrText>
                      </w:r>
                      <w:r w:rsidRPr="00B054B4">
                        <w:rPr>
                          <w:color w:val="8496B0"/>
                          <w:sz w:val="24"/>
                          <w:szCs w:val="24"/>
                        </w:rPr>
                        <w:fldChar w:fldCharType="separate"/>
                      </w:r>
                      <w:r w:rsidR="00FA30DF" w:rsidRPr="00FA30DF">
                        <w:rPr>
                          <w:noProof/>
                          <w:color w:val="8496B0"/>
                          <w:sz w:val="24"/>
                          <w:szCs w:val="24"/>
                          <w:lang w:val="fr-FR"/>
                        </w:rPr>
                        <w:t>41</w:t>
                      </w:r>
                      <w:r w:rsidRPr="00B054B4">
                        <w:rPr>
                          <w:color w:val="8496B0"/>
                          <w:sz w:val="24"/>
                          <w:szCs w:val="24"/>
                        </w:rPr>
                        <w:fldChar w:fldCharType="end"/>
                      </w:r>
                    </w:p>
                  </w:txbxContent>
                </v:textbox>
              </v:shape>
              <w10:wrap anchorx="page" anchory="page"/>
            </v:group>
          </w:pict>
        </mc:Fallback>
      </mc:AlternateContent>
    </w:r>
    <w:r>
      <w:tab/>
    </w:r>
    <w:r>
      <w:tab/>
    </w:r>
    <w:r>
      <w:tab/>
    </w:r>
    <w:r>
      <w:tab/>
    </w:r>
    <w:r>
      <w:tab/>
    </w:r>
    <w:r>
      <w:tab/>
    </w:r>
    <w:r>
      <w:tab/>
    </w:r>
    <w:r>
      <w:tab/>
    </w:r>
    <w:r>
      <w:tab/>
    </w:r>
    <w:r>
      <w:tab/>
    </w:r>
    <w:r>
      <w:tab/>
    </w:r>
    <w:r>
      <w:tab/>
    </w:r>
    <w:r w:rsidR="005B2511">
      <w:tab/>
    </w:r>
    <w:r w:rsidR="005B2511">
      <w:tab/>
    </w:r>
    <w:r w:rsidR="005B2511">
      <w:tab/>
    </w:r>
    <w:r w:rsidR="005B2511">
      <w:tab/>
    </w:r>
    <w:r w:rsidR="005B2511">
      <w:tab/>
    </w:r>
    <w:r w:rsidR="005B2511">
      <w:tab/>
    </w:r>
    <w:r w:rsidR="005B2511">
      <w:tab/>
    </w:r>
    <w:r w:rsidR="005B2511">
      <w:tab/>
    </w:r>
    <w:r w:rsidR="005B2511">
      <w:tab/>
    </w:r>
    <w:r w:rsidR="005B2511">
      <w:tab/>
    </w:r>
    <w:r w:rsidR="005B2511">
      <w:tab/>
    </w:r>
    <w:r w:rsidR="005B2511">
      <w:tab/>
    </w:r>
    <w:r w:rsidR="005B2511">
      <w:tab/>
    </w:r>
    <w:r w:rsidR="005B2511">
      <w:tab/>
    </w:r>
    <w:r w:rsidR="005B2511">
      <w:tab/>
    </w:r>
    <w:r w:rsidR="005B2511">
      <w:tab/>
    </w:r>
    <w:r w:rsidR="005B2511">
      <w:tab/>
    </w:r>
    <w:r w:rsidR="005B2511">
      <w:tab/>
    </w:r>
    <w:r w:rsidR="005B2511">
      <w:tab/>
    </w:r>
    <w:r w:rsidR="005B2511">
      <w:tab/>
    </w:r>
    <w:r w:rsidR="005B2511">
      <w:tab/>
    </w:r>
  </w:p>
  <w:p w14:paraId="7A7B0161" w14:textId="77777777" w:rsidR="00464631" w:rsidRDefault="00464631" w:rsidP="00464631">
    <w:pPr>
      <w:pStyle w:val="En-tte"/>
      <w:tabs>
        <w:tab w:val="clear" w:pos="4536"/>
        <w:tab w:val="clear" w:pos="9072"/>
        <w:tab w:val="left" w:pos="283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5269D"/>
    <w:multiLevelType w:val="multilevel"/>
    <w:tmpl w:val="FADEC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CA6556"/>
    <w:multiLevelType w:val="multilevel"/>
    <w:tmpl w:val="B9569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6696396"/>
    <w:multiLevelType w:val="multilevel"/>
    <w:tmpl w:val="6BE0F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1975EDB"/>
    <w:multiLevelType w:val="hybridMultilevel"/>
    <w:tmpl w:val="95742BAE"/>
    <w:lvl w:ilvl="0" w:tplc="0409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5E42854"/>
    <w:multiLevelType w:val="multilevel"/>
    <w:tmpl w:val="D0AC1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0420890">
    <w:abstractNumId w:val="1"/>
  </w:num>
  <w:num w:numId="2" w16cid:durableId="1845437208">
    <w:abstractNumId w:val="2"/>
  </w:num>
  <w:num w:numId="3" w16cid:durableId="595477311">
    <w:abstractNumId w:val="4"/>
  </w:num>
  <w:num w:numId="4" w16cid:durableId="354767025">
    <w:abstractNumId w:val="0"/>
  </w:num>
  <w:num w:numId="5" w16cid:durableId="170940444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ismael camara">
    <w15:presenceInfo w15:providerId="Windows Live" w15:userId="fbfce4506ca9a0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3512"/>
    <w:rsid w:val="00002242"/>
    <w:rsid w:val="00003DD4"/>
    <w:rsid w:val="0002125A"/>
    <w:rsid w:val="0002196F"/>
    <w:rsid w:val="0002709B"/>
    <w:rsid w:val="00052937"/>
    <w:rsid w:val="00054F86"/>
    <w:rsid w:val="0005723E"/>
    <w:rsid w:val="00060686"/>
    <w:rsid w:val="00060AB8"/>
    <w:rsid w:val="000666FF"/>
    <w:rsid w:val="00067A6B"/>
    <w:rsid w:val="000768B0"/>
    <w:rsid w:val="000803A0"/>
    <w:rsid w:val="00081DA1"/>
    <w:rsid w:val="00087218"/>
    <w:rsid w:val="00096E24"/>
    <w:rsid w:val="000A03C5"/>
    <w:rsid w:val="000A0B7B"/>
    <w:rsid w:val="000B3512"/>
    <w:rsid w:val="000C57A4"/>
    <w:rsid w:val="000D0DFA"/>
    <w:rsid w:val="000E285C"/>
    <w:rsid w:val="000E3DC2"/>
    <w:rsid w:val="000E4FFA"/>
    <w:rsid w:val="000E6E68"/>
    <w:rsid w:val="00101420"/>
    <w:rsid w:val="0010295D"/>
    <w:rsid w:val="001101CE"/>
    <w:rsid w:val="00116FA6"/>
    <w:rsid w:val="00117550"/>
    <w:rsid w:val="001219D5"/>
    <w:rsid w:val="001275B0"/>
    <w:rsid w:val="00134D89"/>
    <w:rsid w:val="00136192"/>
    <w:rsid w:val="00137B2A"/>
    <w:rsid w:val="00143366"/>
    <w:rsid w:val="0014586B"/>
    <w:rsid w:val="001539B6"/>
    <w:rsid w:val="001550D4"/>
    <w:rsid w:val="0016266D"/>
    <w:rsid w:val="001A3C49"/>
    <w:rsid w:val="001C3994"/>
    <w:rsid w:val="001C614B"/>
    <w:rsid w:val="001D7F23"/>
    <w:rsid w:val="001E1F61"/>
    <w:rsid w:val="001E6980"/>
    <w:rsid w:val="001F11BD"/>
    <w:rsid w:val="001F23EA"/>
    <w:rsid w:val="001F385F"/>
    <w:rsid w:val="002020EB"/>
    <w:rsid w:val="002036D3"/>
    <w:rsid w:val="002048C5"/>
    <w:rsid w:val="00211B7D"/>
    <w:rsid w:val="00212F0C"/>
    <w:rsid w:val="002131A7"/>
    <w:rsid w:val="002344BC"/>
    <w:rsid w:val="00237B77"/>
    <w:rsid w:val="002405E8"/>
    <w:rsid w:val="002530D1"/>
    <w:rsid w:val="00255C3E"/>
    <w:rsid w:val="00273DAB"/>
    <w:rsid w:val="0027412A"/>
    <w:rsid w:val="00281B23"/>
    <w:rsid w:val="00287BE9"/>
    <w:rsid w:val="002A63C4"/>
    <w:rsid w:val="002B0104"/>
    <w:rsid w:val="002B52A5"/>
    <w:rsid w:val="002B66E1"/>
    <w:rsid w:val="002B70CB"/>
    <w:rsid w:val="002D0E1B"/>
    <w:rsid w:val="002E1D5A"/>
    <w:rsid w:val="002E61DC"/>
    <w:rsid w:val="002F2F55"/>
    <w:rsid w:val="002F6393"/>
    <w:rsid w:val="002F75C5"/>
    <w:rsid w:val="0030232C"/>
    <w:rsid w:val="00316173"/>
    <w:rsid w:val="003177EF"/>
    <w:rsid w:val="003216AD"/>
    <w:rsid w:val="00322896"/>
    <w:rsid w:val="00331576"/>
    <w:rsid w:val="00331CF7"/>
    <w:rsid w:val="0033303C"/>
    <w:rsid w:val="003469F3"/>
    <w:rsid w:val="00353ECE"/>
    <w:rsid w:val="003548E3"/>
    <w:rsid w:val="0035794E"/>
    <w:rsid w:val="003606A7"/>
    <w:rsid w:val="00361F43"/>
    <w:rsid w:val="00384049"/>
    <w:rsid w:val="00390F50"/>
    <w:rsid w:val="003A21CF"/>
    <w:rsid w:val="003A2584"/>
    <w:rsid w:val="003A7D27"/>
    <w:rsid w:val="003B0108"/>
    <w:rsid w:val="003B102A"/>
    <w:rsid w:val="003B6277"/>
    <w:rsid w:val="003D17BA"/>
    <w:rsid w:val="003D741E"/>
    <w:rsid w:val="003E679E"/>
    <w:rsid w:val="003F0368"/>
    <w:rsid w:val="00407971"/>
    <w:rsid w:val="00433EDA"/>
    <w:rsid w:val="00440E2A"/>
    <w:rsid w:val="00442241"/>
    <w:rsid w:val="00455FA2"/>
    <w:rsid w:val="004623B8"/>
    <w:rsid w:val="00464631"/>
    <w:rsid w:val="004715C4"/>
    <w:rsid w:val="00472D28"/>
    <w:rsid w:val="004A2233"/>
    <w:rsid w:val="004A52F6"/>
    <w:rsid w:val="004A7995"/>
    <w:rsid w:val="004B104F"/>
    <w:rsid w:val="004B1830"/>
    <w:rsid w:val="004B2844"/>
    <w:rsid w:val="004B54CF"/>
    <w:rsid w:val="004C0E08"/>
    <w:rsid w:val="004C1955"/>
    <w:rsid w:val="004E5809"/>
    <w:rsid w:val="004F1024"/>
    <w:rsid w:val="004F34F6"/>
    <w:rsid w:val="004F465B"/>
    <w:rsid w:val="004F67FF"/>
    <w:rsid w:val="00500EA9"/>
    <w:rsid w:val="0052221E"/>
    <w:rsid w:val="005415CD"/>
    <w:rsid w:val="00542922"/>
    <w:rsid w:val="00552B9A"/>
    <w:rsid w:val="005555CB"/>
    <w:rsid w:val="0056313A"/>
    <w:rsid w:val="005655EA"/>
    <w:rsid w:val="00567B3F"/>
    <w:rsid w:val="00573281"/>
    <w:rsid w:val="00581CCA"/>
    <w:rsid w:val="00582B53"/>
    <w:rsid w:val="005966C4"/>
    <w:rsid w:val="005A071E"/>
    <w:rsid w:val="005A0A34"/>
    <w:rsid w:val="005B0C31"/>
    <w:rsid w:val="005B2511"/>
    <w:rsid w:val="005C4522"/>
    <w:rsid w:val="005D7EDF"/>
    <w:rsid w:val="005E04E0"/>
    <w:rsid w:val="005F3492"/>
    <w:rsid w:val="005F3A08"/>
    <w:rsid w:val="005F71E9"/>
    <w:rsid w:val="006049A5"/>
    <w:rsid w:val="00606E84"/>
    <w:rsid w:val="0061176E"/>
    <w:rsid w:val="00627611"/>
    <w:rsid w:val="0064339E"/>
    <w:rsid w:val="0064455C"/>
    <w:rsid w:val="00646234"/>
    <w:rsid w:val="00647899"/>
    <w:rsid w:val="0065127D"/>
    <w:rsid w:val="00652B9E"/>
    <w:rsid w:val="006612AC"/>
    <w:rsid w:val="0067139C"/>
    <w:rsid w:val="00677F9C"/>
    <w:rsid w:val="00684E01"/>
    <w:rsid w:val="0069099A"/>
    <w:rsid w:val="006A0E36"/>
    <w:rsid w:val="006A372B"/>
    <w:rsid w:val="006A6679"/>
    <w:rsid w:val="006A780B"/>
    <w:rsid w:val="006B01ED"/>
    <w:rsid w:val="006D3B68"/>
    <w:rsid w:val="006E225D"/>
    <w:rsid w:val="006E576C"/>
    <w:rsid w:val="006E7C5E"/>
    <w:rsid w:val="006F6955"/>
    <w:rsid w:val="0070234C"/>
    <w:rsid w:val="007210E1"/>
    <w:rsid w:val="00731222"/>
    <w:rsid w:val="007360AB"/>
    <w:rsid w:val="00742516"/>
    <w:rsid w:val="0074389F"/>
    <w:rsid w:val="00750BCA"/>
    <w:rsid w:val="00751EFA"/>
    <w:rsid w:val="00757E24"/>
    <w:rsid w:val="00763B66"/>
    <w:rsid w:val="00777369"/>
    <w:rsid w:val="007875C7"/>
    <w:rsid w:val="00794729"/>
    <w:rsid w:val="007A42ED"/>
    <w:rsid w:val="007B4B1E"/>
    <w:rsid w:val="007D01AA"/>
    <w:rsid w:val="007D5C21"/>
    <w:rsid w:val="007D6C29"/>
    <w:rsid w:val="007D6FD8"/>
    <w:rsid w:val="007E23DC"/>
    <w:rsid w:val="007E39CE"/>
    <w:rsid w:val="007E4B67"/>
    <w:rsid w:val="00800704"/>
    <w:rsid w:val="00806618"/>
    <w:rsid w:val="00817E47"/>
    <w:rsid w:val="00835485"/>
    <w:rsid w:val="00846067"/>
    <w:rsid w:val="00855E6C"/>
    <w:rsid w:val="00866EB9"/>
    <w:rsid w:val="00876508"/>
    <w:rsid w:val="008845FA"/>
    <w:rsid w:val="00895F8A"/>
    <w:rsid w:val="0089690F"/>
    <w:rsid w:val="008B2C78"/>
    <w:rsid w:val="008B339F"/>
    <w:rsid w:val="008B5B2D"/>
    <w:rsid w:val="008C7D33"/>
    <w:rsid w:val="008E6512"/>
    <w:rsid w:val="008F328C"/>
    <w:rsid w:val="008F4800"/>
    <w:rsid w:val="00906EE3"/>
    <w:rsid w:val="00925E1D"/>
    <w:rsid w:val="00936824"/>
    <w:rsid w:val="009474C7"/>
    <w:rsid w:val="00955805"/>
    <w:rsid w:val="009610C7"/>
    <w:rsid w:val="009614C1"/>
    <w:rsid w:val="00980018"/>
    <w:rsid w:val="00984423"/>
    <w:rsid w:val="00995B20"/>
    <w:rsid w:val="009962BA"/>
    <w:rsid w:val="009A1BB4"/>
    <w:rsid w:val="009A5A9A"/>
    <w:rsid w:val="009B09C2"/>
    <w:rsid w:val="009B103A"/>
    <w:rsid w:val="009B1551"/>
    <w:rsid w:val="009C37C4"/>
    <w:rsid w:val="009D2EC1"/>
    <w:rsid w:val="009E4750"/>
    <w:rsid w:val="00A050F5"/>
    <w:rsid w:val="00A13AD8"/>
    <w:rsid w:val="00A14539"/>
    <w:rsid w:val="00A15C0B"/>
    <w:rsid w:val="00A20BB9"/>
    <w:rsid w:val="00A20F01"/>
    <w:rsid w:val="00A30F4E"/>
    <w:rsid w:val="00A3269F"/>
    <w:rsid w:val="00A32B27"/>
    <w:rsid w:val="00A36B0D"/>
    <w:rsid w:val="00A41E91"/>
    <w:rsid w:val="00A45DF3"/>
    <w:rsid w:val="00A50642"/>
    <w:rsid w:val="00A54406"/>
    <w:rsid w:val="00A54D08"/>
    <w:rsid w:val="00A656AB"/>
    <w:rsid w:val="00A72E3C"/>
    <w:rsid w:val="00A738E8"/>
    <w:rsid w:val="00A74325"/>
    <w:rsid w:val="00A77F5A"/>
    <w:rsid w:val="00A86001"/>
    <w:rsid w:val="00A9280B"/>
    <w:rsid w:val="00AA09F7"/>
    <w:rsid w:val="00AA1D69"/>
    <w:rsid w:val="00AA53A9"/>
    <w:rsid w:val="00AB3CE9"/>
    <w:rsid w:val="00AC34DD"/>
    <w:rsid w:val="00AD5EF5"/>
    <w:rsid w:val="00AE30B1"/>
    <w:rsid w:val="00B23B19"/>
    <w:rsid w:val="00B24812"/>
    <w:rsid w:val="00B27ED4"/>
    <w:rsid w:val="00B502C2"/>
    <w:rsid w:val="00B50CEF"/>
    <w:rsid w:val="00B51A0C"/>
    <w:rsid w:val="00B676A8"/>
    <w:rsid w:val="00B67D5C"/>
    <w:rsid w:val="00B67F64"/>
    <w:rsid w:val="00B9259B"/>
    <w:rsid w:val="00B93F05"/>
    <w:rsid w:val="00BA09E6"/>
    <w:rsid w:val="00BB45E4"/>
    <w:rsid w:val="00BD6696"/>
    <w:rsid w:val="00BE1AFE"/>
    <w:rsid w:val="00BE55EF"/>
    <w:rsid w:val="00BE58BE"/>
    <w:rsid w:val="00BF59DE"/>
    <w:rsid w:val="00C02055"/>
    <w:rsid w:val="00C02461"/>
    <w:rsid w:val="00C06572"/>
    <w:rsid w:val="00C13A76"/>
    <w:rsid w:val="00C15DA6"/>
    <w:rsid w:val="00C2228F"/>
    <w:rsid w:val="00C23F82"/>
    <w:rsid w:val="00C27D77"/>
    <w:rsid w:val="00C3630C"/>
    <w:rsid w:val="00C42EE5"/>
    <w:rsid w:val="00C535B3"/>
    <w:rsid w:val="00C61721"/>
    <w:rsid w:val="00C65473"/>
    <w:rsid w:val="00C66222"/>
    <w:rsid w:val="00C71B50"/>
    <w:rsid w:val="00C71BF7"/>
    <w:rsid w:val="00C75CBD"/>
    <w:rsid w:val="00C90E7A"/>
    <w:rsid w:val="00C95C9A"/>
    <w:rsid w:val="00C978A1"/>
    <w:rsid w:val="00CA480F"/>
    <w:rsid w:val="00CC3F3A"/>
    <w:rsid w:val="00CD7205"/>
    <w:rsid w:val="00CD73B1"/>
    <w:rsid w:val="00CE7E2E"/>
    <w:rsid w:val="00CF7907"/>
    <w:rsid w:val="00D12EE5"/>
    <w:rsid w:val="00D34418"/>
    <w:rsid w:val="00D347D5"/>
    <w:rsid w:val="00D34839"/>
    <w:rsid w:val="00D45907"/>
    <w:rsid w:val="00D52988"/>
    <w:rsid w:val="00D65518"/>
    <w:rsid w:val="00D8345C"/>
    <w:rsid w:val="00DB0B13"/>
    <w:rsid w:val="00DB3648"/>
    <w:rsid w:val="00DB5A0B"/>
    <w:rsid w:val="00DB7F16"/>
    <w:rsid w:val="00DC06A4"/>
    <w:rsid w:val="00DC5AE3"/>
    <w:rsid w:val="00DE43AD"/>
    <w:rsid w:val="00DF5E73"/>
    <w:rsid w:val="00E01384"/>
    <w:rsid w:val="00E15908"/>
    <w:rsid w:val="00E3300C"/>
    <w:rsid w:val="00E511AE"/>
    <w:rsid w:val="00E747BF"/>
    <w:rsid w:val="00EA07DB"/>
    <w:rsid w:val="00EB2FB1"/>
    <w:rsid w:val="00ED4720"/>
    <w:rsid w:val="00EE19FC"/>
    <w:rsid w:val="00EE1B68"/>
    <w:rsid w:val="00EE6D00"/>
    <w:rsid w:val="00EF76B3"/>
    <w:rsid w:val="00F0680F"/>
    <w:rsid w:val="00F071B8"/>
    <w:rsid w:val="00F13D90"/>
    <w:rsid w:val="00F21FB7"/>
    <w:rsid w:val="00F33383"/>
    <w:rsid w:val="00F43F66"/>
    <w:rsid w:val="00F46E25"/>
    <w:rsid w:val="00F5523B"/>
    <w:rsid w:val="00F5744A"/>
    <w:rsid w:val="00F643FE"/>
    <w:rsid w:val="00F71BEA"/>
    <w:rsid w:val="00F91C0B"/>
    <w:rsid w:val="00FA30DF"/>
    <w:rsid w:val="00FA774F"/>
    <w:rsid w:val="00FB1274"/>
    <w:rsid w:val="00FB19CB"/>
    <w:rsid w:val="00FB2721"/>
    <w:rsid w:val="00FD612F"/>
    <w:rsid w:val="00FF32EC"/>
    <w:rsid w:val="00FF7E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92A450"/>
  <w15:chartTrackingRefBased/>
  <w15:docId w15:val="{399F3E86-EC9B-43E7-A147-D09160468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5473"/>
  </w:style>
  <w:style w:type="paragraph" w:styleId="Titre1">
    <w:name w:val="heading 1"/>
    <w:basedOn w:val="Normal"/>
    <w:next w:val="Normal"/>
    <w:link w:val="Titre1Car"/>
    <w:uiPriority w:val="9"/>
    <w:qFormat/>
    <w:rsid w:val="00AC34D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link w:val="Titre2Car"/>
    <w:uiPriority w:val="9"/>
    <w:qFormat/>
    <w:rsid w:val="003F0368"/>
    <w:pPr>
      <w:spacing w:before="100" w:beforeAutospacing="1" w:after="100" w:afterAutospacing="1" w:line="240" w:lineRule="auto"/>
      <w:outlineLvl w:val="1"/>
    </w:pPr>
    <w:rPr>
      <w:rFonts w:ascii="Times New Roman" w:eastAsia="Times New Roman" w:hAnsi="Times New Roman" w:cs="Times New Roman"/>
      <w:b/>
      <w:bCs/>
      <w:sz w:val="36"/>
      <w:szCs w:val="36"/>
      <w:lang w:val="fr-GN" w:eastAsia="fr-GN"/>
    </w:rPr>
  </w:style>
  <w:style w:type="paragraph" w:styleId="Titre3">
    <w:name w:val="heading 3"/>
    <w:basedOn w:val="Normal"/>
    <w:next w:val="Normal"/>
    <w:link w:val="Titre3Car"/>
    <w:uiPriority w:val="9"/>
    <w:semiHidden/>
    <w:unhideWhenUsed/>
    <w:qFormat/>
    <w:rsid w:val="003F0368"/>
    <w:pPr>
      <w:keepNext/>
      <w:keepLines/>
      <w:spacing w:before="40" w:after="0"/>
      <w:outlineLvl w:val="2"/>
    </w:pPr>
    <w:rPr>
      <w:rFonts w:asciiTheme="majorHAnsi" w:eastAsiaTheme="majorEastAsia" w:hAnsiTheme="majorHAnsi" w:cstheme="majorBidi"/>
      <w:color w:val="1F4D78" w:themeColor="accent1" w:themeShade="7F"/>
      <w:kern w:val="2"/>
      <w:sz w:val="24"/>
      <w:szCs w:val="24"/>
      <w:lang w:val="fr-GN"/>
      <w14:ligatures w14:val="standardContextual"/>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B3512"/>
    <w:pPr>
      <w:spacing w:after="0" w:line="240" w:lineRule="auto"/>
    </w:pPr>
    <w:rPr>
      <w:rFonts w:eastAsiaTheme="minorEastAsia"/>
      <w:lang w:val="fr-FR" w:eastAsia="fr-FR"/>
    </w:rPr>
  </w:style>
  <w:style w:type="character" w:customStyle="1" w:styleId="SansinterligneCar">
    <w:name w:val="Sans interligne Car"/>
    <w:basedOn w:val="Policepardfaut"/>
    <w:link w:val="Sansinterligne"/>
    <w:uiPriority w:val="1"/>
    <w:rsid w:val="000B3512"/>
    <w:rPr>
      <w:rFonts w:eastAsiaTheme="minorEastAsia"/>
      <w:lang w:val="fr-FR" w:eastAsia="fr-FR"/>
    </w:rPr>
  </w:style>
  <w:style w:type="paragraph" w:styleId="NormalWeb">
    <w:name w:val="Normal (Web)"/>
    <w:basedOn w:val="Normal"/>
    <w:uiPriority w:val="99"/>
    <w:unhideWhenUsed/>
    <w:rsid w:val="008F328C"/>
    <w:pPr>
      <w:spacing w:before="100" w:beforeAutospacing="1" w:after="100" w:afterAutospacing="1" w:line="240" w:lineRule="auto"/>
    </w:pPr>
    <w:rPr>
      <w:rFonts w:ascii="Times New Roman" w:eastAsia="Times New Roman" w:hAnsi="Times New Roman" w:cs="Times New Roman"/>
      <w:sz w:val="24"/>
      <w:szCs w:val="24"/>
      <w:lang w:val="fr-GN" w:eastAsia="fr-GN"/>
    </w:rPr>
  </w:style>
  <w:style w:type="character" w:styleId="lev">
    <w:name w:val="Strong"/>
    <w:basedOn w:val="Policepardfaut"/>
    <w:uiPriority w:val="22"/>
    <w:qFormat/>
    <w:rsid w:val="008F328C"/>
    <w:rPr>
      <w:b/>
      <w:bCs/>
    </w:rPr>
  </w:style>
  <w:style w:type="character" w:styleId="Lienhypertexte">
    <w:name w:val="Hyperlink"/>
    <w:basedOn w:val="Policepardfaut"/>
    <w:uiPriority w:val="99"/>
    <w:semiHidden/>
    <w:unhideWhenUsed/>
    <w:rsid w:val="003F0368"/>
    <w:rPr>
      <w:color w:val="0000FF"/>
      <w:u w:val="single"/>
    </w:rPr>
  </w:style>
  <w:style w:type="character" w:styleId="Accentuation">
    <w:name w:val="Emphasis"/>
    <w:basedOn w:val="Policepardfaut"/>
    <w:uiPriority w:val="20"/>
    <w:qFormat/>
    <w:rsid w:val="003F0368"/>
    <w:rPr>
      <w:i/>
      <w:iCs/>
    </w:rPr>
  </w:style>
  <w:style w:type="character" w:customStyle="1" w:styleId="Titre2Car">
    <w:name w:val="Titre 2 Car"/>
    <w:basedOn w:val="Policepardfaut"/>
    <w:link w:val="Titre2"/>
    <w:uiPriority w:val="9"/>
    <w:rsid w:val="003F0368"/>
    <w:rPr>
      <w:rFonts w:ascii="Times New Roman" w:eastAsia="Times New Roman" w:hAnsi="Times New Roman" w:cs="Times New Roman"/>
      <w:b/>
      <w:bCs/>
      <w:sz w:val="36"/>
      <w:szCs w:val="36"/>
      <w:lang w:val="fr-GN" w:eastAsia="fr-GN"/>
    </w:rPr>
  </w:style>
  <w:style w:type="character" w:customStyle="1" w:styleId="Titre3Car">
    <w:name w:val="Titre 3 Car"/>
    <w:basedOn w:val="Policepardfaut"/>
    <w:link w:val="Titre3"/>
    <w:uiPriority w:val="9"/>
    <w:semiHidden/>
    <w:rsid w:val="003F0368"/>
    <w:rPr>
      <w:rFonts w:asciiTheme="majorHAnsi" w:eastAsiaTheme="majorEastAsia" w:hAnsiTheme="majorHAnsi" w:cstheme="majorBidi"/>
      <w:color w:val="1F4D78" w:themeColor="accent1" w:themeShade="7F"/>
      <w:kern w:val="2"/>
      <w:sz w:val="24"/>
      <w:szCs w:val="24"/>
      <w:lang w:val="fr-GN"/>
      <w14:ligatures w14:val="standardContextual"/>
    </w:rPr>
  </w:style>
  <w:style w:type="paragraph" w:styleId="En-tte">
    <w:name w:val="header"/>
    <w:basedOn w:val="Normal"/>
    <w:link w:val="En-tteCar"/>
    <w:uiPriority w:val="99"/>
    <w:unhideWhenUsed/>
    <w:rsid w:val="00906EE3"/>
    <w:pPr>
      <w:tabs>
        <w:tab w:val="center" w:pos="4536"/>
        <w:tab w:val="right" w:pos="9072"/>
      </w:tabs>
      <w:spacing w:after="0" w:line="240" w:lineRule="auto"/>
    </w:pPr>
  </w:style>
  <w:style w:type="character" w:customStyle="1" w:styleId="En-tteCar">
    <w:name w:val="En-tête Car"/>
    <w:basedOn w:val="Policepardfaut"/>
    <w:link w:val="En-tte"/>
    <w:uiPriority w:val="99"/>
    <w:rsid w:val="00906EE3"/>
  </w:style>
  <w:style w:type="paragraph" w:styleId="Pieddepage">
    <w:name w:val="footer"/>
    <w:basedOn w:val="Normal"/>
    <w:link w:val="PieddepageCar"/>
    <w:uiPriority w:val="99"/>
    <w:unhideWhenUsed/>
    <w:rsid w:val="00906EE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06EE3"/>
  </w:style>
  <w:style w:type="character" w:styleId="CodeHTML">
    <w:name w:val="HTML Code"/>
    <w:basedOn w:val="Policepardfaut"/>
    <w:uiPriority w:val="99"/>
    <w:semiHidden/>
    <w:unhideWhenUsed/>
    <w:rsid w:val="00A77F5A"/>
    <w:rPr>
      <w:rFonts w:ascii="Courier New" w:eastAsia="Times New Roman" w:hAnsi="Courier New" w:cs="Courier New"/>
      <w:sz w:val="20"/>
      <w:szCs w:val="20"/>
    </w:rPr>
  </w:style>
  <w:style w:type="character" w:customStyle="1" w:styleId="enlighter-text">
    <w:name w:val="enlighter-text"/>
    <w:basedOn w:val="Policepardfaut"/>
    <w:rsid w:val="00A77F5A"/>
  </w:style>
  <w:style w:type="character" w:customStyle="1" w:styleId="enlighter-c0">
    <w:name w:val="enlighter-c0"/>
    <w:basedOn w:val="Policepardfaut"/>
    <w:rsid w:val="00A77F5A"/>
  </w:style>
  <w:style w:type="character" w:customStyle="1" w:styleId="Titre1Car">
    <w:name w:val="Titre 1 Car"/>
    <w:basedOn w:val="Policepardfaut"/>
    <w:link w:val="Titre1"/>
    <w:uiPriority w:val="9"/>
    <w:rsid w:val="00AC34DD"/>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AC34DD"/>
    <w:pPr>
      <w:outlineLvl w:val="9"/>
    </w:pPr>
    <w:rPr>
      <w:lang w:val="fr-GN" w:eastAsia="fr-GN"/>
    </w:rPr>
  </w:style>
  <w:style w:type="paragraph" w:styleId="TM2">
    <w:name w:val="toc 2"/>
    <w:basedOn w:val="Normal"/>
    <w:next w:val="Normal"/>
    <w:autoRedefine/>
    <w:uiPriority w:val="39"/>
    <w:unhideWhenUsed/>
    <w:rsid w:val="00AC34DD"/>
    <w:pPr>
      <w:spacing w:after="100"/>
      <w:ind w:left="220"/>
    </w:pPr>
    <w:rPr>
      <w:rFonts w:eastAsiaTheme="minorEastAsia" w:cs="Times New Roman"/>
      <w:lang w:val="fr-GN" w:eastAsia="fr-GN"/>
    </w:rPr>
  </w:style>
  <w:style w:type="paragraph" w:styleId="TM1">
    <w:name w:val="toc 1"/>
    <w:basedOn w:val="Normal"/>
    <w:next w:val="Normal"/>
    <w:autoRedefine/>
    <w:uiPriority w:val="39"/>
    <w:unhideWhenUsed/>
    <w:rsid w:val="00AC34DD"/>
    <w:pPr>
      <w:spacing w:after="100"/>
    </w:pPr>
    <w:rPr>
      <w:rFonts w:eastAsiaTheme="minorEastAsia" w:cs="Times New Roman"/>
      <w:lang w:val="fr-GN" w:eastAsia="fr-GN"/>
    </w:rPr>
  </w:style>
  <w:style w:type="paragraph" w:styleId="TM3">
    <w:name w:val="toc 3"/>
    <w:basedOn w:val="Normal"/>
    <w:next w:val="Normal"/>
    <w:autoRedefine/>
    <w:uiPriority w:val="39"/>
    <w:unhideWhenUsed/>
    <w:rsid w:val="00AC34DD"/>
    <w:pPr>
      <w:spacing w:after="100"/>
      <w:ind w:left="440"/>
    </w:pPr>
    <w:rPr>
      <w:rFonts w:eastAsiaTheme="minorEastAsia" w:cs="Times New Roman"/>
      <w:lang w:val="fr-GN" w:eastAsia="fr-GN"/>
    </w:rPr>
  </w:style>
  <w:style w:type="paragraph" w:styleId="Rvision">
    <w:name w:val="Revision"/>
    <w:hidden/>
    <w:uiPriority w:val="99"/>
    <w:semiHidden/>
    <w:rsid w:val="00500EA9"/>
    <w:pPr>
      <w:spacing w:after="0" w:line="240" w:lineRule="auto"/>
    </w:pPr>
  </w:style>
  <w:style w:type="paragraph" w:styleId="Paragraphedeliste">
    <w:name w:val="List Paragraph"/>
    <w:basedOn w:val="Normal"/>
    <w:uiPriority w:val="34"/>
    <w:qFormat/>
    <w:rsid w:val="00FA30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4062">
      <w:bodyDiv w:val="1"/>
      <w:marLeft w:val="0"/>
      <w:marRight w:val="0"/>
      <w:marTop w:val="0"/>
      <w:marBottom w:val="0"/>
      <w:divBdr>
        <w:top w:val="none" w:sz="0" w:space="0" w:color="auto"/>
        <w:left w:val="none" w:sz="0" w:space="0" w:color="auto"/>
        <w:bottom w:val="none" w:sz="0" w:space="0" w:color="auto"/>
        <w:right w:val="none" w:sz="0" w:space="0" w:color="auto"/>
      </w:divBdr>
    </w:div>
    <w:div w:id="139154571">
      <w:bodyDiv w:val="1"/>
      <w:marLeft w:val="0"/>
      <w:marRight w:val="0"/>
      <w:marTop w:val="0"/>
      <w:marBottom w:val="0"/>
      <w:divBdr>
        <w:top w:val="none" w:sz="0" w:space="0" w:color="auto"/>
        <w:left w:val="none" w:sz="0" w:space="0" w:color="auto"/>
        <w:bottom w:val="none" w:sz="0" w:space="0" w:color="auto"/>
        <w:right w:val="none" w:sz="0" w:space="0" w:color="auto"/>
      </w:divBdr>
    </w:div>
    <w:div w:id="199974175">
      <w:bodyDiv w:val="1"/>
      <w:marLeft w:val="0"/>
      <w:marRight w:val="0"/>
      <w:marTop w:val="0"/>
      <w:marBottom w:val="0"/>
      <w:divBdr>
        <w:top w:val="none" w:sz="0" w:space="0" w:color="auto"/>
        <w:left w:val="none" w:sz="0" w:space="0" w:color="auto"/>
        <w:bottom w:val="none" w:sz="0" w:space="0" w:color="auto"/>
        <w:right w:val="none" w:sz="0" w:space="0" w:color="auto"/>
      </w:divBdr>
    </w:div>
    <w:div w:id="260142478">
      <w:bodyDiv w:val="1"/>
      <w:marLeft w:val="0"/>
      <w:marRight w:val="0"/>
      <w:marTop w:val="0"/>
      <w:marBottom w:val="0"/>
      <w:divBdr>
        <w:top w:val="none" w:sz="0" w:space="0" w:color="auto"/>
        <w:left w:val="none" w:sz="0" w:space="0" w:color="auto"/>
        <w:bottom w:val="none" w:sz="0" w:space="0" w:color="auto"/>
        <w:right w:val="none" w:sz="0" w:space="0" w:color="auto"/>
      </w:divBdr>
    </w:div>
    <w:div w:id="304508891">
      <w:bodyDiv w:val="1"/>
      <w:marLeft w:val="0"/>
      <w:marRight w:val="0"/>
      <w:marTop w:val="0"/>
      <w:marBottom w:val="0"/>
      <w:divBdr>
        <w:top w:val="none" w:sz="0" w:space="0" w:color="auto"/>
        <w:left w:val="none" w:sz="0" w:space="0" w:color="auto"/>
        <w:bottom w:val="none" w:sz="0" w:space="0" w:color="auto"/>
        <w:right w:val="none" w:sz="0" w:space="0" w:color="auto"/>
      </w:divBdr>
    </w:div>
    <w:div w:id="352146015">
      <w:bodyDiv w:val="1"/>
      <w:marLeft w:val="0"/>
      <w:marRight w:val="0"/>
      <w:marTop w:val="0"/>
      <w:marBottom w:val="0"/>
      <w:divBdr>
        <w:top w:val="none" w:sz="0" w:space="0" w:color="auto"/>
        <w:left w:val="none" w:sz="0" w:space="0" w:color="auto"/>
        <w:bottom w:val="none" w:sz="0" w:space="0" w:color="auto"/>
        <w:right w:val="none" w:sz="0" w:space="0" w:color="auto"/>
      </w:divBdr>
      <w:divsChild>
        <w:div w:id="779957572">
          <w:marLeft w:val="0"/>
          <w:marRight w:val="0"/>
          <w:marTop w:val="0"/>
          <w:marBottom w:val="300"/>
          <w:divBdr>
            <w:top w:val="none" w:sz="0" w:space="0" w:color="auto"/>
            <w:left w:val="none" w:sz="0" w:space="0" w:color="auto"/>
            <w:bottom w:val="none" w:sz="0" w:space="0" w:color="auto"/>
            <w:right w:val="none" w:sz="0" w:space="0" w:color="auto"/>
          </w:divBdr>
          <w:divsChild>
            <w:div w:id="99955920">
              <w:marLeft w:val="0"/>
              <w:marRight w:val="0"/>
              <w:marTop w:val="0"/>
              <w:marBottom w:val="0"/>
              <w:divBdr>
                <w:top w:val="none" w:sz="0" w:space="0" w:color="auto"/>
                <w:left w:val="none" w:sz="0" w:space="0" w:color="auto"/>
                <w:bottom w:val="none" w:sz="0" w:space="0" w:color="auto"/>
                <w:right w:val="none" w:sz="0" w:space="0" w:color="auto"/>
              </w:divBdr>
              <w:divsChild>
                <w:div w:id="1755083214">
                  <w:marLeft w:val="0"/>
                  <w:marRight w:val="0"/>
                  <w:marTop w:val="0"/>
                  <w:marBottom w:val="0"/>
                  <w:divBdr>
                    <w:top w:val="none" w:sz="0" w:space="0" w:color="auto"/>
                    <w:left w:val="none" w:sz="0" w:space="0" w:color="auto"/>
                    <w:bottom w:val="none" w:sz="0" w:space="0" w:color="auto"/>
                    <w:right w:val="none" w:sz="0" w:space="0" w:color="auto"/>
                  </w:divBdr>
                  <w:divsChild>
                    <w:div w:id="1218587272">
                      <w:marLeft w:val="0"/>
                      <w:marRight w:val="0"/>
                      <w:marTop w:val="0"/>
                      <w:marBottom w:val="0"/>
                      <w:divBdr>
                        <w:top w:val="single" w:sz="2" w:space="0" w:color="FFFFFF"/>
                        <w:left w:val="single" w:sz="2" w:space="0" w:color="FFFFFF"/>
                        <w:bottom w:val="single" w:sz="2" w:space="0" w:color="FFFFFF"/>
                        <w:right w:val="single" w:sz="2" w:space="0" w:color="FFFFFF"/>
                      </w:divBdr>
                      <w:divsChild>
                        <w:div w:id="103884518">
                          <w:marLeft w:val="0"/>
                          <w:marRight w:val="0"/>
                          <w:marTop w:val="0"/>
                          <w:marBottom w:val="0"/>
                          <w:divBdr>
                            <w:top w:val="none" w:sz="0" w:space="0" w:color="auto"/>
                            <w:left w:val="none" w:sz="0" w:space="0" w:color="auto"/>
                            <w:bottom w:val="none" w:sz="0" w:space="0" w:color="auto"/>
                            <w:right w:val="none" w:sz="0" w:space="0" w:color="auto"/>
                          </w:divBdr>
                        </w:div>
                      </w:divsChild>
                    </w:div>
                    <w:div w:id="1466660207">
                      <w:marLeft w:val="0"/>
                      <w:marRight w:val="0"/>
                      <w:marTop w:val="0"/>
                      <w:marBottom w:val="0"/>
                      <w:divBdr>
                        <w:top w:val="single" w:sz="2" w:space="0" w:color="FFFFFF"/>
                        <w:left w:val="single" w:sz="2" w:space="0" w:color="FFFFFF"/>
                        <w:bottom w:val="single" w:sz="2" w:space="0" w:color="FFFFFF"/>
                        <w:right w:val="single" w:sz="2" w:space="0" w:color="FFFFFF"/>
                      </w:divBdr>
                      <w:divsChild>
                        <w:div w:id="1178539932">
                          <w:marLeft w:val="0"/>
                          <w:marRight w:val="0"/>
                          <w:marTop w:val="0"/>
                          <w:marBottom w:val="0"/>
                          <w:divBdr>
                            <w:top w:val="none" w:sz="0" w:space="0" w:color="auto"/>
                            <w:left w:val="none" w:sz="0" w:space="0" w:color="auto"/>
                            <w:bottom w:val="none" w:sz="0" w:space="0" w:color="auto"/>
                            <w:right w:val="none" w:sz="0" w:space="0" w:color="auto"/>
                          </w:divBdr>
                        </w:div>
                      </w:divsChild>
                    </w:div>
                    <w:div w:id="785586413">
                      <w:marLeft w:val="0"/>
                      <w:marRight w:val="0"/>
                      <w:marTop w:val="0"/>
                      <w:marBottom w:val="0"/>
                      <w:divBdr>
                        <w:top w:val="single" w:sz="2" w:space="0" w:color="FFFFFF"/>
                        <w:left w:val="single" w:sz="2" w:space="0" w:color="FFFFFF"/>
                        <w:bottom w:val="single" w:sz="2" w:space="0" w:color="FFFFFF"/>
                        <w:right w:val="single" w:sz="2" w:space="0" w:color="FFFFFF"/>
                      </w:divBdr>
                      <w:divsChild>
                        <w:div w:id="1083844725">
                          <w:marLeft w:val="0"/>
                          <w:marRight w:val="0"/>
                          <w:marTop w:val="0"/>
                          <w:marBottom w:val="0"/>
                          <w:divBdr>
                            <w:top w:val="none" w:sz="0" w:space="0" w:color="auto"/>
                            <w:left w:val="none" w:sz="0" w:space="0" w:color="auto"/>
                            <w:bottom w:val="none" w:sz="0" w:space="0" w:color="auto"/>
                            <w:right w:val="none" w:sz="0" w:space="0" w:color="auto"/>
                          </w:divBdr>
                        </w:div>
                      </w:divsChild>
                    </w:div>
                    <w:div w:id="1199512000">
                      <w:marLeft w:val="0"/>
                      <w:marRight w:val="0"/>
                      <w:marTop w:val="0"/>
                      <w:marBottom w:val="0"/>
                      <w:divBdr>
                        <w:top w:val="single" w:sz="2" w:space="0" w:color="FFFFFF"/>
                        <w:left w:val="single" w:sz="2" w:space="0" w:color="FFFFFF"/>
                        <w:bottom w:val="single" w:sz="2" w:space="0" w:color="FFFFFF"/>
                        <w:right w:val="single" w:sz="2" w:space="0" w:color="FFFFFF"/>
                      </w:divBdr>
                      <w:divsChild>
                        <w:div w:id="128516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1605271">
      <w:bodyDiv w:val="1"/>
      <w:marLeft w:val="0"/>
      <w:marRight w:val="0"/>
      <w:marTop w:val="0"/>
      <w:marBottom w:val="0"/>
      <w:divBdr>
        <w:top w:val="none" w:sz="0" w:space="0" w:color="auto"/>
        <w:left w:val="none" w:sz="0" w:space="0" w:color="auto"/>
        <w:bottom w:val="none" w:sz="0" w:space="0" w:color="auto"/>
        <w:right w:val="none" w:sz="0" w:space="0" w:color="auto"/>
      </w:divBdr>
      <w:divsChild>
        <w:div w:id="763307292">
          <w:marLeft w:val="0"/>
          <w:marRight w:val="0"/>
          <w:marTop w:val="0"/>
          <w:marBottom w:val="0"/>
          <w:divBdr>
            <w:top w:val="none" w:sz="0" w:space="0" w:color="auto"/>
            <w:left w:val="none" w:sz="0" w:space="0" w:color="auto"/>
            <w:bottom w:val="none" w:sz="0" w:space="0" w:color="auto"/>
            <w:right w:val="none" w:sz="0" w:space="0" w:color="auto"/>
          </w:divBdr>
          <w:divsChild>
            <w:div w:id="357387908">
              <w:marLeft w:val="0"/>
              <w:marRight w:val="0"/>
              <w:marTop w:val="0"/>
              <w:marBottom w:val="0"/>
              <w:divBdr>
                <w:top w:val="none" w:sz="0" w:space="0" w:color="auto"/>
                <w:left w:val="none" w:sz="0" w:space="0" w:color="auto"/>
                <w:bottom w:val="none" w:sz="0" w:space="0" w:color="auto"/>
                <w:right w:val="none" w:sz="0" w:space="0" w:color="auto"/>
              </w:divBdr>
            </w:div>
          </w:divsChild>
        </w:div>
        <w:div w:id="318926556">
          <w:marLeft w:val="0"/>
          <w:marRight w:val="0"/>
          <w:marTop w:val="0"/>
          <w:marBottom w:val="0"/>
          <w:divBdr>
            <w:top w:val="none" w:sz="0" w:space="0" w:color="auto"/>
            <w:left w:val="none" w:sz="0" w:space="0" w:color="auto"/>
            <w:bottom w:val="none" w:sz="0" w:space="0" w:color="auto"/>
            <w:right w:val="none" w:sz="0" w:space="0" w:color="auto"/>
          </w:divBdr>
          <w:divsChild>
            <w:div w:id="676425619">
              <w:marLeft w:val="0"/>
              <w:marRight w:val="0"/>
              <w:marTop w:val="0"/>
              <w:marBottom w:val="0"/>
              <w:divBdr>
                <w:top w:val="none" w:sz="0" w:space="0" w:color="auto"/>
                <w:left w:val="none" w:sz="0" w:space="0" w:color="auto"/>
                <w:bottom w:val="none" w:sz="0" w:space="0" w:color="auto"/>
                <w:right w:val="none" w:sz="0" w:space="0" w:color="auto"/>
              </w:divBdr>
            </w:div>
          </w:divsChild>
        </w:div>
        <w:div w:id="523716961">
          <w:marLeft w:val="0"/>
          <w:marRight w:val="0"/>
          <w:marTop w:val="0"/>
          <w:marBottom w:val="0"/>
          <w:divBdr>
            <w:top w:val="none" w:sz="0" w:space="0" w:color="auto"/>
            <w:left w:val="none" w:sz="0" w:space="0" w:color="auto"/>
            <w:bottom w:val="none" w:sz="0" w:space="0" w:color="auto"/>
            <w:right w:val="none" w:sz="0" w:space="0" w:color="auto"/>
          </w:divBdr>
          <w:divsChild>
            <w:div w:id="577784791">
              <w:marLeft w:val="0"/>
              <w:marRight w:val="0"/>
              <w:marTop w:val="0"/>
              <w:marBottom w:val="0"/>
              <w:divBdr>
                <w:top w:val="none" w:sz="0" w:space="0" w:color="auto"/>
                <w:left w:val="none" w:sz="0" w:space="0" w:color="auto"/>
                <w:bottom w:val="none" w:sz="0" w:space="0" w:color="auto"/>
                <w:right w:val="none" w:sz="0" w:space="0" w:color="auto"/>
              </w:divBdr>
            </w:div>
          </w:divsChild>
        </w:div>
        <w:div w:id="595215421">
          <w:marLeft w:val="0"/>
          <w:marRight w:val="0"/>
          <w:marTop w:val="0"/>
          <w:marBottom w:val="0"/>
          <w:divBdr>
            <w:top w:val="none" w:sz="0" w:space="0" w:color="auto"/>
            <w:left w:val="none" w:sz="0" w:space="0" w:color="auto"/>
            <w:bottom w:val="none" w:sz="0" w:space="0" w:color="auto"/>
            <w:right w:val="none" w:sz="0" w:space="0" w:color="auto"/>
          </w:divBdr>
          <w:divsChild>
            <w:div w:id="818348453">
              <w:marLeft w:val="0"/>
              <w:marRight w:val="0"/>
              <w:marTop w:val="0"/>
              <w:marBottom w:val="0"/>
              <w:divBdr>
                <w:top w:val="none" w:sz="0" w:space="0" w:color="auto"/>
                <w:left w:val="none" w:sz="0" w:space="0" w:color="auto"/>
                <w:bottom w:val="none" w:sz="0" w:space="0" w:color="auto"/>
                <w:right w:val="none" w:sz="0" w:space="0" w:color="auto"/>
              </w:divBdr>
            </w:div>
          </w:divsChild>
        </w:div>
        <w:div w:id="1603567332">
          <w:marLeft w:val="0"/>
          <w:marRight w:val="0"/>
          <w:marTop w:val="0"/>
          <w:marBottom w:val="0"/>
          <w:divBdr>
            <w:top w:val="none" w:sz="0" w:space="0" w:color="auto"/>
            <w:left w:val="none" w:sz="0" w:space="0" w:color="auto"/>
            <w:bottom w:val="none" w:sz="0" w:space="0" w:color="auto"/>
            <w:right w:val="none" w:sz="0" w:space="0" w:color="auto"/>
          </w:divBdr>
          <w:divsChild>
            <w:div w:id="40823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60856">
      <w:bodyDiv w:val="1"/>
      <w:marLeft w:val="0"/>
      <w:marRight w:val="0"/>
      <w:marTop w:val="0"/>
      <w:marBottom w:val="0"/>
      <w:divBdr>
        <w:top w:val="none" w:sz="0" w:space="0" w:color="auto"/>
        <w:left w:val="none" w:sz="0" w:space="0" w:color="auto"/>
        <w:bottom w:val="none" w:sz="0" w:space="0" w:color="auto"/>
        <w:right w:val="none" w:sz="0" w:space="0" w:color="auto"/>
      </w:divBdr>
    </w:div>
    <w:div w:id="442723883">
      <w:bodyDiv w:val="1"/>
      <w:marLeft w:val="0"/>
      <w:marRight w:val="0"/>
      <w:marTop w:val="0"/>
      <w:marBottom w:val="0"/>
      <w:divBdr>
        <w:top w:val="none" w:sz="0" w:space="0" w:color="auto"/>
        <w:left w:val="none" w:sz="0" w:space="0" w:color="auto"/>
        <w:bottom w:val="none" w:sz="0" w:space="0" w:color="auto"/>
        <w:right w:val="none" w:sz="0" w:space="0" w:color="auto"/>
      </w:divBdr>
    </w:div>
    <w:div w:id="452022121">
      <w:bodyDiv w:val="1"/>
      <w:marLeft w:val="0"/>
      <w:marRight w:val="0"/>
      <w:marTop w:val="0"/>
      <w:marBottom w:val="0"/>
      <w:divBdr>
        <w:top w:val="none" w:sz="0" w:space="0" w:color="auto"/>
        <w:left w:val="none" w:sz="0" w:space="0" w:color="auto"/>
        <w:bottom w:val="none" w:sz="0" w:space="0" w:color="auto"/>
        <w:right w:val="none" w:sz="0" w:space="0" w:color="auto"/>
      </w:divBdr>
    </w:div>
    <w:div w:id="554898773">
      <w:bodyDiv w:val="1"/>
      <w:marLeft w:val="0"/>
      <w:marRight w:val="0"/>
      <w:marTop w:val="0"/>
      <w:marBottom w:val="0"/>
      <w:divBdr>
        <w:top w:val="none" w:sz="0" w:space="0" w:color="auto"/>
        <w:left w:val="none" w:sz="0" w:space="0" w:color="auto"/>
        <w:bottom w:val="none" w:sz="0" w:space="0" w:color="auto"/>
        <w:right w:val="none" w:sz="0" w:space="0" w:color="auto"/>
      </w:divBdr>
    </w:div>
    <w:div w:id="573585798">
      <w:bodyDiv w:val="1"/>
      <w:marLeft w:val="0"/>
      <w:marRight w:val="0"/>
      <w:marTop w:val="0"/>
      <w:marBottom w:val="0"/>
      <w:divBdr>
        <w:top w:val="none" w:sz="0" w:space="0" w:color="auto"/>
        <w:left w:val="none" w:sz="0" w:space="0" w:color="auto"/>
        <w:bottom w:val="none" w:sz="0" w:space="0" w:color="auto"/>
        <w:right w:val="none" w:sz="0" w:space="0" w:color="auto"/>
      </w:divBdr>
    </w:div>
    <w:div w:id="596910589">
      <w:bodyDiv w:val="1"/>
      <w:marLeft w:val="0"/>
      <w:marRight w:val="0"/>
      <w:marTop w:val="0"/>
      <w:marBottom w:val="0"/>
      <w:divBdr>
        <w:top w:val="none" w:sz="0" w:space="0" w:color="auto"/>
        <w:left w:val="none" w:sz="0" w:space="0" w:color="auto"/>
        <w:bottom w:val="none" w:sz="0" w:space="0" w:color="auto"/>
        <w:right w:val="none" w:sz="0" w:space="0" w:color="auto"/>
      </w:divBdr>
    </w:div>
    <w:div w:id="635306105">
      <w:bodyDiv w:val="1"/>
      <w:marLeft w:val="0"/>
      <w:marRight w:val="0"/>
      <w:marTop w:val="0"/>
      <w:marBottom w:val="0"/>
      <w:divBdr>
        <w:top w:val="none" w:sz="0" w:space="0" w:color="auto"/>
        <w:left w:val="none" w:sz="0" w:space="0" w:color="auto"/>
        <w:bottom w:val="none" w:sz="0" w:space="0" w:color="auto"/>
        <w:right w:val="none" w:sz="0" w:space="0" w:color="auto"/>
      </w:divBdr>
    </w:div>
    <w:div w:id="697269589">
      <w:bodyDiv w:val="1"/>
      <w:marLeft w:val="0"/>
      <w:marRight w:val="0"/>
      <w:marTop w:val="0"/>
      <w:marBottom w:val="0"/>
      <w:divBdr>
        <w:top w:val="none" w:sz="0" w:space="0" w:color="auto"/>
        <w:left w:val="none" w:sz="0" w:space="0" w:color="auto"/>
        <w:bottom w:val="none" w:sz="0" w:space="0" w:color="auto"/>
        <w:right w:val="none" w:sz="0" w:space="0" w:color="auto"/>
      </w:divBdr>
    </w:div>
    <w:div w:id="708528186">
      <w:bodyDiv w:val="1"/>
      <w:marLeft w:val="0"/>
      <w:marRight w:val="0"/>
      <w:marTop w:val="0"/>
      <w:marBottom w:val="0"/>
      <w:divBdr>
        <w:top w:val="none" w:sz="0" w:space="0" w:color="auto"/>
        <w:left w:val="none" w:sz="0" w:space="0" w:color="auto"/>
        <w:bottom w:val="none" w:sz="0" w:space="0" w:color="auto"/>
        <w:right w:val="none" w:sz="0" w:space="0" w:color="auto"/>
      </w:divBdr>
    </w:div>
    <w:div w:id="713119237">
      <w:bodyDiv w:val="1"/>
      <w:marLeft w:val="0"/>
      <w:marRight w:val="0"/>
      <w:marTop w:val="0"/>
      <w:marBottom w:val="0"/>
      <w:divBdr>
        <w:top w:val="none" w:sz="0" w:space="0" w:color="auto"/>
        <w:left w:val="none" w:sz="0" w:space="0" w:color="auto"/>
        <w:bottom w:val="none" w:sz="0" w:space="0" w:color="auto"/>
        <w:right w:val="none" w:sz="0" w:space="0" w:color="auto"/>
      </w:divBdr>
    </w:div>
    <w:div w:id="809980697">
      <w:bodyDiv w:val="1"/>
      <w:marLeft w:val="0"/>
      <w:marRight w:val="0"/>
      <w:marTop w:val="0"/>
      <w:marBottom w:val="0"/>
      <w:divBdr>
        <w:top w:val="none" w:sz="0" w:space="0" w:color="auto"/>
        <w:left w:val="none" w:sz="0" w:space="0" w:color="auto"/>
        <w:bottom w:val="none" w:sz="0" w:space="0" w:color="auto"/>
        <w:right w:val="none" w:sz="0" w:space="0" w:color="auto"/>
      </w:divBdr>
    </w:div>
    <w:div w:id="825633715">
      <w:bodyDiv w:val="1"/>
      <w:marLeft w:val="0"/>
      <w:marRight w:val="0"/>
      <w:marTop w:val="0"/>
      <w:marBottom w:val="0"/>
      <w:divBdr>
        <w:top w:val="none" w:sz="0" w:space="0" w:color="auto"/>
        <w:left w:val="none" w:sz="0" w:space="0" w:color="auto"/>
        <w:bottom w:val="none" w:sz="0" w:space="0" w:color="auto"/>
        <w:right w:val="none" w:sz="0" w:space="0" w:color="auto"/>
      </w:divBdr>
    </w:div>
    <w:div w:id="849952150">
      <w:bodyDiv w:val="1"/>
      <w:marLeft w:val="0"/>
      <w:marRight w:val="0"/>
      <w:marTop w:val="0"/>
      <w:marBottom w:val="0"/>
      <w:divBdr>
        <w:top w:val="none" w:sz="0" w:space="0" w:color="auto"/>
        <w:left w:val="none" w:sz="0" w:space="0" w:color="auto"/>
        <w:bottom w:val="none" w:sz="0" w:space="0" w:color="auto"/>
        <w:right w:val="none" w:sz="0" w:space="0" w:color="auto"/>
      </w:divBdr>
    </w:div>
    <w:div w:id="852035949">
      <w:bodyDiv w:val="1"/>
      <w:marLeft w:val="0"/>
      <w:marRight w:val="0"/>
      <w:marTop w:val="0"/>
      <w:marBottom w:val="0"/>
      <w:divBdr>
        <w:top w:val="none" w:sz="0" w:space="0" w:color="auto"/>
        <w:left w:val="none" w:sz="0" w:space="0" w:color="auto"/>
        <w:bottom w:val="none" w:sz="0" w:space="0" w:color="auto"/>
        <w:right w:val="none" w:sz="0" w:space="0" w:color="auto"/>
      </w:divBdr>
    </w:div>
    <w:div w:id="874001429">
      <w:bodyDiv w:val="1"/>
      <w:marLeft w:val="0"/>
      <w:marRight w:val="0"/>
      <w:marTop w:val="0"/>
      <w:marBottom w:val="0"/>
      <w:divBdr>
        <w:top w:val="none" w:sz="0" w:space="0" w:color="auto"/>
        <w:left w:val="none" w:sz="0" w:space="0" w:color="auto"/>
        <w:bottom w:val="none" w:sz="0" w:space="0" w:color="auto"/>
        <w:right w:val="none" w:sz="0" w:space="0" w:color="auto"/>
      </w:divBdr>
    </w:div>
    <w:div w:id="879438025">
      <w:bodyDiv w:val="1"/>
      <w:marLeft w:val="0"/>
      <w:marRight w:val="0"/>
      <w:marTop w:val="0"/>
      <w:marBottom w:val="0"/>
      <w:divBdr>
        <w:top w:val="none" w:sz="0" w:space="0" w:color="auto"/>
        <w:left w:val="none" w:sz="0" w:space="0" w:color="auto"/>
        <w:bottom w:val="none" w:sz="0" w:space="0" w:color="auto"/>
        <w:right w:val="none" w:sz="0" w:space="0" w:color="auto"/>
      </w:divBdr>
    </w:div>
    <w:div w:id="896470997">
      <w:bodyDiv w:val="1"/>
      <w:marLeft w:val="0"/>
      <w:marRight w:val="0"/>
      <w:marTop w:val="0"/>
      <w:marBottom w:val="0"/>
      <w:divBdr>
        <w:top w:val="none" w:sz="0" w:space="0" w:color="auto"/>
        <w:left w:val="none" w:sz="0" w:space="0" w:color="auto"/>
        <w:bottom w:val="none" w:sz="0" w:space="0" w:color="auto"/>
        <w:right w:val="none" w:sz="0" w:space="0" w:color="auto"/>
      </w:divBdr>
    </w:div>
    <w:div w:id="926420109">
      <w:bodyDiv w:val="1"/>
      <w:marLeft w:val="0"/>
      <w:marRight w:val="0"/>
      <w:marTop w:val="0"/>
      <w:marBottom w:val="0"/>
      <w:divBdr>
        <w:top w:val="none" w:sz="0" w:space="0" w:color="auto"/>
        <w:left w:val="none" w:sz="0" w:space="0" w:color="auto"/>
        <w:bottom w:val="none" w:sz="0" w:space="0" w:color="auto"/>
        <w:right w:val="none" w:sz="0" w:space="0" w:color="auto"/>
      </w:divBdr>
    </w:div>
    <w:div w:id="1001010340">
      <w:bodyDiv w:val="1"/>
      <w:marLeft w:val="0"/>
      <w:marRight w:val="0"/>
      <w:marTop w:val="0"/>
      <w:marBottom w:val="0"/>
      <w:divBdr>
        <w:top w:val="none" w:sz="0" w:space="0" w:color="auto"/>
        <w:left w:val="none" w:sz="0" w:space="0" w:color="auto"/>
        <w:bottom w:val="none" w:sz="0" w:space="0" w:color="auto"/>
        <w:right w:val="none" w:sz="0" w:space="0" w:color="auto"/>
      </w:divBdr>
    </w:div>
    <w:div w:id="1034624143">
      <w:bodyDiv w:val="1"/>
      <w:marLeft w:val="0"/>
      <w:marRight w:val="0"/>
      <w:marTop w:val="0"/>
      <w:marBottom w:val="0"/>
      <w:divBdr>
        <w:top w:val="none" w:sz="0" w:space="0" w:color="auto"/>
        <w:left w:val="none" w:sz="0" w:space="0" w:color="auto"/>
        <w:bottom w:val="none" w:sz="0" w:space="0" w:color="auto"/>
        <w:right w:val="none" w:sz="0" w:space="0" w:color="auto"/>
      </w:divBdr>
    </w:div>
    <w:div w:id="1060902800">
      <w:bodyDiv w:val="1"/>
      <w:marLeft w:val="0"/>
      <w:marRight w:val="0"/>
      <w:marTop w:val="0"/>
      <w:marBottom w:val="0"/>
      <w:divBdr>
        <w:top w:val="none" w:sz="0" w:space="0" w:color="auto"/>
        <w:left w:val="none" w:sz="0" w:space="0" w:color="auto"/>
        <w:bottom w:val="none" w:sz="0" w:space="0" w:color="auto"/>
        <w:right w:val="none" w:sz="0" w:space="0" w:color="auto"/>
      </w:divBdr>
    </w:div>
    <w:div w:id="1064181823">
      <w:bodyDiv w:val="1"/>
      <w:marLeft w:val="0"/>
      <w:marRight w:val="0"/>
      <w:marTop w:val="0"/>
      <w:marBottom w:val="0"/>
      <w:divBdr>
        <w:top w:val="none" w:sz="0" w:space="0" w:color="auto"/>
        <w:left w:val="none" w:sz="0" w:space="0" w:color="auto"/>
        <w:bottom w:val="none" w:sz="0" w:space="0" w:color="auto"/>
        <w:right w:val="none" w:sz="0" w:space="0" w:color="auto"/>
      </w:divBdr>
    </w:div>
    <w:div w:id="1065419382">
      <w:bodyDiv w:val="1"/>
      <w:marLeft w:val="0"/>
      <w:marRight w:val="0"/>
      <w:marTop w:val="0"/>
      <w:marBottom w:val="0"/>
      <w:divBdr>
        <w:top w:val="none" w:sz="0" w:space="0" w:color="auto"/>
        <w:left w:val="none" w:sz="0" w:space="0" w:color="auto"/>
        <w:bottom w:val="none" w:sz="0" w:space="0" w:color="auto"/>
        <w:right w:val="none" w:sz="0" w:space="0" w:color="auto"/>
      </w:divBdr>
    </w:div>
    <w:div w:id="1231308130">
      <w:bodyDiv w:val="1"/>
      <w:marLeft w:val="0"/>
      <w:marRight w:val="0"/>
      <w:marTop w:val="0"/>
      <w:marBottom w:val="0"/>
      <w:divBdr>
        <w:top w:val="none" w:sz="0" w:space="0" w:color="auto"/>
        <w:left w:val="none" w:sz="0" w:space="0" w:color="auto"/>
        <w:bottom w:val="none" w:sz="0" w:space="0" w:color="auto"/>
        <w:right w:val="none" w:sz="0" w:space="0" w:color="auto"/>
      </w:divBdr>
    </w:div>
    <w:div w:id="1278947145">
      <w:bodyDiv w:val="1"/>
      <w:marLeft w:val="0"/>
      <w:marRight w:val="0"/>
      <w:marTop w:val="0"/>
      <w:marBottom w:val="0"/>
      <w:divBdr>
        <w:top w:val="none" w:sz="0" w:space="0" w:color="auto"/>
        <w:left w:val="none" w:sz="0" w:space="0" w:color="auto"/>
        <w:bottom w:val="none" w:sz="0" w:space="0" w:color="auto"/>
        <w:right w:val="none" w:sz="0" w:space="0" w:color="auto"/>
      </w:divBdr>
    </w:div>
    <w:div w:id="1402367802">
      <w:bodyDiv w:val="1"/>
      <w:marLeft w:val="0"/>
      <w:marRight w:val="0"/>
      <w:marTop w:val="0"/>
      <w:marBottom w:val="0"/>
      <w:divBdr>
        <w:top w:val="none" w:sz="0" w:space="0" w:color="auto"/>
        <w:left w:val="none" w:sz="0" w:space="0" w:color="auto"/>
        <w:bottom w:val="none" w:sz="0" w:space="0" w:color="auto"/>
        <w:right w:val="none" w:sz="0" w:space="0" w:color="auto"/>
      </w:divBdr>
    </w:div>
    <w:div w:id="1452822341">
      <w:bodyDiv w:val="1"/>
      <w:marLeft w:val="0"/>
      <w:marRight w:val="0"/>
      <w:marTop w:val="0"/>
      <w:marBottom w:val="0"/>
      <w:divBdr>
        <w:top w:val="none" w:sz="0" w:space="0" w:color="auto"/>
        <w:left w:val="none" w:sz="0" w:space="0" w:color="auto"/>
        <w:bottom w:val="none" w:sz="0" w:space="0" w:color="auto"/>
        <w:right w:val="none" w:sz="0" w:space="0" w:color="auto"/>
      </w:divBdr>
    </w:div>
    <w:div w:id="1523520169">
      <w:bodyDiv w:val="1"/>
      <w:marLeft w:val="0"/>
      <w:marRight w:val="0"/>
      <w:marTop w:val="0"/>
      <w:marBottom w:val="0"/>
      <w:divBdr>
        <w:top w:val="none" w:sz="0" w:space="0" w:color="auto"/>
        <w:left w:val="none" w:sz="0" w:space="0" w:color="auto"/>
        <w:bottom w:val="none" w:sz="0" w:space="0" w:color="auto"/>
        <w:right w:val="none" w:sz="0" w:space="0" w:color="auto"/>
      </w:divBdr>
    </w:div>
    <w:div w:id="1591617561">
      <w:bodyDiv w:val="1"/>
      <w:marLeft w:val="0"/>
      <w:marRight w:val="0"/>
      <w:marTop w:val="0"/>
      <w:marBottom w:val="0"/>
      <w:divBdr>
        <w:top w:val="none" w:sz="0" w:space="0" w:color="auto"/>
        <w:left w:val="none" w:sz="0" w:space="0" w:color="auto"/>
        <w:bottom w:val="none" w:sz="0" w:space="0" w:color="auto"/>
        <w:right w:val="none" w:sz="0" w:space="0" w:color="auto"/>
      </w:divBdr>
    </w:div>
    <w:div w:id="1612859988">
      <w:bodyDiv w:val="1"/>
      <w:marLeft w:val="0"/>
      <w:marRight w:val="0"/>
      <w:marTop w:val="0"/>
      <w:marBottom w:val="0"/>
      <w:divBdr>
        <w:top w:val="none" w:sz="0" w:space="0" w:color="auto"/>
        <w:left w:val="none" w:sz="0" w:space="0" w:color="auto"/>
        <w:bottom w:val="none" w:sz="0" w:space="0" w:color="auto"/>
        <w:right w:val="none" w:sz="0" w:space="0" w:color="auto"/>
      </w:divBdr>
    </w:div>
    <w:div w:id="1622036260">
      <w:bodyDiv w:val="1"/>
      <w:marLeft w:val="0"/>
      <w:marRight w:val="0"/>
      <w:marTop w:val="0"/>
      <w:marBottom w:val="0"/>
      <w:divBdr>
        <w:top w:val="none" w:sz="0" w:space="0" w:color="auto"/>
        <w:left w:val="none" w:sz="0" w:space="0" w:color="auto"/>
        <w:bottom w:val="none" w:sz="0" w:space="0" w:color="auto"/>
        <w:right w:val="none" w:sz="0" w:space="0" w:color="auto"/>
      </w:divBdr>
    </w:div>
    <w:div w:id="1646930136">
      <w:bodyDiv w:val="1"/>
      <w:marLeft w:val="0"/>
      <w:marRight w:val="0"/>
      <w:marTop w:val="0"/>
      <w:marBottom w:val="0"/>
      <w:divBdr>
        <w:top w:val="none" w:sz="0" w:space="0" w:color="auto"/>
        <w:left w:val="none" w:sz="0" w:space="0" w:color="auto"/>
        <w:bottom w:val="none" w:sz="0" w:space="0" w:color="auto"/>
        <w:right w:val="none" w:sz="0" w:space="0" w:color="auto"/>
      </w:divBdr>
    </w:div>
    <w:div w:id="1674719419">
      <w:bodyDiv w:val="1"/>
      <w:marLeft w:val="0"/>
      <w:marRight w:val="0"/>
      <w:marTop w:val="0"/>
      <w:marBottom w:val="0"/>
      <w:divBdr>
        <w:top w:val="none" w:sz="0" w:space="0" w:color="auto"/>
        <w:left w:val="none" w:sz="0" w:space="0" w:color="auto"/>
        <w:bottom w:val="none" w:sz="0" w:space="0" w:color="auto"/>
        <w:right w:val="none" w:sz="0" w:space="0" w:color="auto"/>
      </w:divBdr>
    </w:div>
    <w:div w:id="1676611960">
      <w:bodyDiv w:val="1"/>
      <w:marLeft w:val="0"/>
      <w:marRight w:val="0"/>
      <w:marTop w:val="0"/>
      <w:marBottom w:val="0"/>
      <w:divBdr>
        <w:top w:val="none" w:sz="0" w:space="0" w:color="auto"/>
        <w:left w:val="none" w:sz="0" w:space="0" w:color="auto"/>
        <w:bottom w:val="none" w:sz="0" w:space="0" w:color="auto"/>
        <w:right w:val="none" w:sz="0" w:space="0" w:color="auto"/>
      </w:divBdr>
    </w:div>
    <w:div w:id="1693728403">
      <w:bodyDiv w:val="1"/>
      <w:marLeft w:val="0"/>
      <w:marRight w:val="0"/>
      <w:marTop w:val="0"/>
      <w:marBottom w:val="0"/>
      <w:divBdr>
        <w:top w:val="none" w:sz="0" w:space="0" w:color="auto"/>
        <w:left w:val="none" w:sz="0" w:space="0" w:color="auto"/>
        <w:bottom w:val="none" w:sz="0" w:space="0" w:color="auto"/>
        <w:right w:val="none" w:sz="0" w:space="0" w:color="auto"/>
      </w:divBdr>
    </w:div>
    <w:div w:id="1732189711">
      <w:bodyDiv w:val="1"/>
      <w:marLeft w:val="0"/>
      <w:marRight w:val="0"/>
      <w:marTop w:val="0"/>
      <w:marBottom w:val="0"/>
      <w:divBdr>
        <w:top w:val="none" w:sz="0" w:space="0" w:color="auto"/>
        <w:left w:val="none" w:sz="0" w:space="0" w:color="auto"/>
        <w:bottom w:val="none" w:sz="0" w:space="0" w:color="auto"/>
        <w:right w:val="none" w:sz="0" w:space="0" w:color="auto"/>
      </w:divBdr>
    </w:div>
    <w:div w:id="1769277451">
      <w:bodyDiv w:val="1"/>
      <w:marLeft w:val="0"/>
      <w:marRight w:val="0"/>
      <w:marTop w:val="0"/>
      <w:marBottom w:val="0"/>
      <w:divBdr>
        <w:top w:val="none" w:sz="0" w:space="0" w:color="auto"/>
        <w:left w:val="none" w:sz="0" w:space="0" w:color="auto"/>
        <w:bottom w:val="none" w:sz="0" w:space="0" w:color="auto"/>
        <w:right w:val="none" w:sz="0" w:space="0" w:color="auto"/>
      </w:divBdr>
    </w:div>
    <w:div w:id="1801607365">
      <w:bodyDiv w:val="1"/>
      <w:marLeft w:val="0"/>
      <w:marRight w:val="0"/>
      <w:marTop w:val="0"/>
      <w:marBottom w:val="0"/>
      <w:divBdr>
        <w:top w:val="none" w:sz="0" w:space="0" w:color="auto"/>
        <w:left w:val="none" w:sz="0" w:space="0" w:color="auto"/>
        <w:bottom w:val="none" w:sz="0" w:space="0" w:color="auto"/>
        <w:right w:val="none" w:sz="0" w:space="0" w:color="auto"/>
      </w:divBdr>
    </w:div>
    <w:div w:id="1805271876">
      <w:bodyDiv w:val="1"/>
      <w:marLeft w:val="0"/>
      <w:marRight w:val="0"/>
      <w:marTop w:val="0"/>
      <w:marBottom w:val="0"/>
      <w:divBdr>
        <w:top w:val="none" w:sz="0" w:space="0" w:color="auto"/>
        <w:left w:val="none" w:sz="0" w:space="0" w:color="auto"/>
        <w:bottom w:val="none" w:sz="0" w:space="0" w:color="auto"/>
        <w:right w:val="none" w:sz="0" w:space="0" w:color="auto"/>
      </w:divBdr>
    </w:div>
    <w:div w:id="1845703313">
      <w:bodyDiv w:val="1"/>
      <w:marLeft w:val="0"/>
      <w:marRight w:val="0"/>
      <w:marTop w:val="0"/>
      <w:marBottom w:val="0"/>
      <w:divBdr>
        <w:top w:val="none" w:sz="0" w:space="0" w:color="auto"/>
        <w:left w:val="none" w:sz="0" w:space="0" w:color="auto"/>
        <w:bottom w:val="none" w:sz="0" w:space="0" w:color="auto"/>
        <w:right w:val="none" w:sz="0" w:space="0" w:color="auto"/>
      </w:divBdr>
    </w:div>
    <w:div w:id="1871796359">
      <w:bodyDiv w:val="1"/>
      <w:marLeft w:val="0"/>
      <w:marRight w:val="0"/>
      <w:marTop w:val="0"/>
      <w:marBottom w:val="0"/>
      <w:divBdr>
        <w:top w:val="none" w:sz="0" w:space="0" w:color="auto"/>
        <w:left w:val="none" w:sz="0" w:space="0" w:color="auto"/>
        <w:bottom w:val="none" w:sz="0" w:space="0" w:color="auto"/>
        <w:right w:val="none" w:sz="0" w:space="0" w:color="auto"/>
      </w:divBdr>
    </w:div>
    <w:div w:id="1956477761">
      <w:bodyDiv w:val="1"/>
      <w:marLeft w:val="0"/>
      <w:marRight w:val="0"/>
      <w:marTop w:val="0"/>
      <w:marBottom w:val="0"/>
      <w:divBdr>
        <w:top w:val="none" w:sz="0" w:space="0" w:color="auto"/>
        <w:left w:val="none" w:sz="0" w:space="0" w:color="auto"/>
        <w:bottom w:val="none" w:sz="0" w:space="0" w:color="auto"/>
        <w:right w:val="none" w:sz="0" w:space="0" w:color="auto"/>
      </w:divBdr>
    </w:div>
    <w:div w:id="1959871936">
      <w:bodyDiv w:val="1"/>
      <w:marLeft w:val="0"/>
      <w:marRight w:val="0"/>
      <w:marTop w:val="0"/>
      <w:marBottom w:val="0"/>
      <w:divBdr>
        <w:top w:val="none" w:sz="0" w:space="0" w:color="auto"/>
        <w:left w:val="none" w:sz="0" w:space="0" w:color="auto"/>
        <w:bottom w:val="none" w:sz="0" w:space="0" w:color="auto"/>
        <w:right w:val="none" w:sz="0" w:space="0" w:color="auto"/>
      </w:divBdr>
    </w:div>
    <w:div w:id="2020502477">
      <w:bodyDiv w:val="1"/>
      <w:marLeft w:val="0"/>
      <w:marRight w:val="0"/>
      <w:marTop w:val="0"/>
      <w:marBottom w:val="0"/>
      <w:divBdr>
        <w:top w:val="none" w:sz="0" w:space="0" w:color="auto"/>
        <w:left w:val="none" w:sz="0" w:space="0" w:color="auto"/>
        <w:bottom w:val="none" w:sz="0" w:space="0" w:color="auto"/>
        <w:right w:val="none" w:sz="0" w:space="0" w:color="auto"/>
      </w:divBdr>
    </w:div>
    <w:div w:id="2099908732">
      <w:bodyDiv w:val="1"/>
      <w:marLeft w:val="0"/>
      <w:marRight w:val="0"/>
      <w:marTop w:val="0"/>
      <w:marBottom w:val="0"/>
      <w:divBdr>
        <w:top w:val="none" w:sz="0" w:space="0" w:color="auto"/>
        <w:left w:val="none" w:sz="0" w:space="0" w:color="auto"/>
        <w:bottom w:val="none" w:sz="0" w:space="0" w:color="auto"/>
        <w:right w:val="none" w:sz="0" w:space="0" w:color="auto"/>
      </w:divBdr>
    </w:div>
    <w:div w:id="2122409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rendmicro.com/fr_fr/what-is/container-security/docker.html" TargetMode="External"/><Relationship Id="rId21" Type="http://schemas.openxmlformats.org/officeDocument/2006/relationships/hyperlink" Target="https://www.trendmicro.com/fr_fr/what-is/container-security/docker.html" TargetMode="External"/><Relationship Id="rId34" Type="http://schemas.openxmlformats.org/officeDocument/2006/relationships/image" Target="media/image6.jpeg"/><Relationship Id="rId42" Type="http://schemas.openxmlformats.org/officeDocument/2006/relationships/image" Target="media/image12.png"/><Relationship Id="rId47" Type="http://schemas.openxmlformats.org/officeDocument/2006/relationships/image" Target="media/image17.jpeg"/><Relationship Id="rId50" Type="http://schemas.openxmlformats.org/officeDocument/2006/relationships/image" Target="media/image20.jpeg"/><Relationship Id="rId55" Type="http://schemas.openxmlformats.org/officeDocument/2006/relationships/image" Target="media/image25.jpeg"/><Relationship Id="rId63" Type="http://schemas.openxmlformats.org/officeDocument/2006/relationships/image" Target="media/image33.jpeg"/><Relationship Id="rId68" Type="http://schemas.openxmlformats.org/officeDocument/2006/relationships/image" Target="media/image38.jpeg"/><Relationship Id="rId76" Type="http://schemas.openxmlformats.org/officeDocument/2006/relationships/image" Target="media/image46.jpeg"/><Relationship Id="rId84" Type="http://schemas.openxmlformats.org/officeDocument/2006/relationships/image" Target="media/image54.jpeg"/><Relationship Id="rId89" Type="http://schemas.openxmlformats.org/officeDocument/2006/relationships/image" Target="media/image59.jpeg"/><Relationship Id="rId97"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1.jpeg"/><Relationship Id="rId92" Type="http://schemas.openxmlformats.org/officeDocument/2006/relationships/image" Target="media/image62.jpe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www.it-connect.fr/failles-leaky-vessels-runc-permettent-evasion-conteneurs-docker/" TargetMode="External"/><Relationship Id="rId11" Type="http://schemas.openxmlformats.org/officeDocument/2006/relationships/hyperlink" Target="https://www.ionos.fr/digitalguide/serveur/know-how/quest-ce-que-docker/" TargetMode="External"/><Relationship Id="rId24" Type="http://schemas.openxmlformats.org/officeDocument/2006/relationships/hyperlink" Target="https://www.trendmicro.com/fr_fr/what-is/container-security/docker.html" TargetMode="External"/><Relationship Id="rId32" Type="http://schemas.openxmlformats.org/officeDocument/2006/relationships/hyperlink" Target="https://snyk.io/fr/learn/docker-security-scanning/" TargetMode="External"/><Relationship Id="rId37" Type="http://schemas.openxmlformats.org/officeDocument/2006/relationships/image" Target="media/image7.jpeg"/><Relationship Id="rId40" Type="http://schemas.openxmlformats.org/officeDocument/2006/relationships/image" Target="media/image10.jpeg"/><Relationship Id="rId45" Type="http://schemas.openxmlformats.org/officeDocument/2006/relationships/image" Target="media/image15.jpeg"/><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image" Target="media/image36.jpeg"/><Relationship Id="rId74" Type="http://schemas.openxmlformats.org/officeDocument/2006/relationships/image" Target="media/image44.jpeg"/><Relationship Id="rId79" Type="http://schemas.openxmlformats.org/officeDocument/2006/relationships/image" Target="media/image49.jpeg"/><Relationship Id="rId87" Type="http://schemas.openxmlformats.org/officeDocument/2006/relationships/image" Target="media/image57.jpeg"/><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image" Target="media/image52.jpeg"/><Relationship Id="rId90" Type="http://schemas.openxmlformats.org/officeDocument/2006/relationships/image" Target="media/image60.jpeg"/><Relationship Id="rId95" Type="http://schemas.openxmlformats.org/officeDocument/2006/relationships/footer" Target="footer1.xml"/><Relationship Id="rId19" Type="http://schemas.openxmlformats.org/officeDocument/2006/relationships/hyperlink" Target="https://www.trendmicro.com/fr_fr/what-is/container-security/docker.html" TargetMode="External"/><Relationship Id="rId14" Type="http://schemas.openxmlformats.org/officeDocument/2006/relationships/hyperlink" Target="https://www.ionos.fr/digitalguide/serveur/know-how/quest-ce-que-docker/" TargetMode="External"/><Relationship Id="rId22" Type="http://schemas.openxmlformats.org/officeDocument/2006/relationships/hyperlink" Target="https://kinsta.com/fr/blog/securite-docker/" TargetMode="External"/><Relationship Id="rId27" Type="http://schemas.openxmlformats.org/officeDocument/2006/relationships/hyperlink" Target="https://www.silicon.fr/31-bonnes-pratiques-securiser-conteneurs-docker-163501.html" TargetMode="External"/><Relationship Id="rId30" Type="http://schemas.openxmlformats.org/officeDocument/2006/relationships/hyperlink" Target="https://snyk.io/fr/learn/docker-security-scanning/" TargetMode="External"/><Relationship Id="rId35" Type="http://schemas.openxmlformats.org/officeDocument/2006/relationships/hyperlink" Target="https://shape.host/resources/installing-docker-on-ubuntu-23-10-step-by-step-guide" TargetMode="Externa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jpeg"/><Relationship Id="rId64" Type="http://schemas.openxmlformats.org/officeDocument/2006/relationships/image" Target="media/image34.jpeg"/><Relationship Id="rId69" Type="http://schemas.openxmlformats.org/officeDocument/2006/relationships/image" Target="media/image39.png"/><Relationship Id="rId77" Type="http://schemas.openxmlformats.org/officeDocument/2006/relationships/image" Target="media/image47.jpeg"/><Relationship Id="rId8" Type="http://schemas.openxmlformats.org/officeDocument/2006/relationships/endnotes" Target="endnotes.xml"/><Relationship Id="rId51" Type="http://schemas.openxmlformats.org/officeDocument/2006/relationships/image" Target="media/image21.jpeg"/><Relationship Id="rId72" Type="http://schemas.openxmlformats.org/officeDocument/2006/relationships/image" Target="media/image42.jpeg"/><Relationship Id="rId80" Type="http://schemas.openxmlformats.org/officeDocument/2006/relationships/image" Target="media/image50.jpeg"/><Relationship Id="rId85" Type="http://schemas.openxmlformats.org/officeDocument/2006/relationships/image" Target="media/image55.jpeg"/><Relationship Id="rId93" Type="http://schemas.openxmlformats.org/officeDocument/2006/relationships/image" Target="media/image63.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hyperlink" Target="https://www.trendmicro.com/fr_fr/what-is/container-security/docker.html" TargetMode="External"/><Relationship Id="rId25" Type="http://schemas.openxmlformats.org/officeDocument/2006/relationships/hyperlink" Target="https://kinsta.com/fr/blog/securite-docker/" TargetMode="External"/><Relationship Id="rId33" Type="http://schemas.openxmlformats.org/officeDocument/2006/relationships/image" Target="media/image5.jpeg"/><Relationship Id="rId38" Type="http://schemas.openxmlformats.org/officeDocument/2006/relationships/image" Target="media/image8.png"/><Relationship Id="rId46" Type="http://schemas.openxmlformats.org/officeDocument/2006/relationships/image" Target="media/image16.jpeg"/><Relationship Id="rId59" Type="http://schemas.openxmlformats.org/officeDocument/2006/relationships/image" Target="media/image29.jpeg"/><Relationship Id="rId67" Type="http://schemas.openxmlformats.org/officeDocument/2006/relationships/image" Target="media/image37.jpeg"/><Relationship Id="rId20" Type="http://schemas.openxmlformats.org/officeDocument/2006/relationships/hyperlink" Target="https://www.trendmicro.com/fr_fr/what-is/container-security/docker.html"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jpeg"/><Relationship Id="rId70" Type="http://schemas.openxmlformats.org/officeDocument/2006/relationships/image" Target="media/image40.jpeg"/><Relationship Id="rId75" Type="http://schemas.openxmlformats.org/officeDocument/2006/relationships/image" Target="media/image45.jpeg"/><Relationship Id="rId83" Type="http://schemas.openxmlformats.org/officeDocument/2006/relationships/image" Target="media/image53.jpeg"/><Relationship Id="rId88" Type="http://schemas.openxmlformats.org/officeDocument/2006/relationships/image" Target="media/image58.jpeg"/><Relationship Id="rId91" Type="http://schemas.openxmlformats.org/officeDocument/2006/relationships/image" Target="media/image61.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fr.wikipedia.org/wiki/YAML" TargetMode="External"/><Relationship Id="rId23" Type="http://schemas.openxmlformats.org/officeDocument/2006/relationships/hyperlink" Target="https://kinsta.com/fr/blog/securite-docker/" TargetMode="External"/><Relationship Id="rId28" Type="http://schemas.openxmlformats.org/officeDocument/2006/relationships/hyperlink" Target="https://snyk.io/fr/learn/docker-security-scanning/" TargetMode="External"/><Relationship Id="rId36" Type="http://schemas.openxmlformats.org/officeDocument/2006/relationships/hyperlink" Target="https://shape.host/resources/installing-docker-on-ubuntu-23-10-step-by-step-guide" TargetMode="External"/><Relationship Id="rId49" Type="http://schemas.openxmlformats.org/officeDocument/2006/relationships/image" Target="media/image19.jpeg"/><Relationship Id="rId57" Type="http://schemas.openxmlformats.org/officeDocument/2006/relationships/image" Target="media/image27.jpeg"/><Relationship Id="rId10" Type="http://schemas.openxmlformats.org/officeDocument/2006/relationships/hyperlink" Target="https://www.axopen.com/glossaire/programmation-orientee-objet/" TargetMode="External"/><Relationship Id="rId31" Type="http://schemas.openxmlformats.org/officeDocument/2006/relationships/hyperlink" Target="https://snyk.io/fr/blog/10-docker-image-security-best-practices/" TargetMode="External"/><Relationship Id="rId44" Type="http://schemas.openxmlformats.org/officeDocument/2006/relationships/image" Target="media/image14.png"/><Relationship Id="rId52" Type="http://schemas.openxmlformats.org/officeDocument/2006/relationships/image" Target="media/image22.jpe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jpeg"/><Relationship Id="rId78" Type="http://schemas.openxmlformats.org/officeDocument/2006/relationships/image" Target="media/image48.jpeg"/><Relationship Id="rId81" Type="http://schemas.openxmlformats.org/officeDocument/2006/relationships/image" Target="media/image51.jpeg"/><Relationship Id="rId86" Type="http://schemas.openxmlformats.org/officeDocument/2006/relationships/image" Target="media/image56.jpeg"/><Relationship Id="rId9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hyperlink" Target="https://www.trendmicro.com/fr_fr/what-is/container-security/docker.html" TargetMode="External"/><Relationship Id="rId39" Type="http://schemas.openxmlformats.org/officeDocument/2006/relationships/image" Target="media/image9.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2002-05-20T00:00:00</PublishDate>
  <Abstract>Docker et Apache2 en tant que proxy pour le déploiement et la gestion d'applications web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DA4205-FF71-4C24-A41C-4C3D30D13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2108</TotalTime>
  <Pages>45</Pages>
  <Words>4260</Words>
  <Characters>24285</Characters>
  <Application>Microsoft Office Word</Application>
  <DocSecurity>0</DocSecurity>
  <Lines>202</Lines>
  <Paragraphs>56</Paragraphs>
  <ScaleCrop>false</ScaleCrop>
  <HeadingPairs>
    <vt:vector size="2" baseType="variant">
      <vt:variant>
        <vt:lpstr>Titre</vt:lpstr>
      </vt:variant>
      <vt:variant>
        <vt:i4>1</vt:i4>
      </vt:variant>
    </vt:vector>
  </HeadingPairs>
  <TitlesOfParts>
    <vt:vector size="1" baseType="lpstr">
      <vt:lpstr>Master RESEAU             SECURITE   INFORMATIQUE</vt:lpstr>
    </vt:vector>
  </TitlesOfParts>
  <Company>Master en rsi</Company>
  <LinksUpToDate>false</LinksUpToDate>
  <CharactersWithSpaces>28489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RESEAU             SECURITE   INFORMATIQUE</dc:title>
  <dc:subject>Projet DevOps</dc:subject>
  <dc:creator>Université Nongo Conakry</dc:creator>
  <cp:keywords/>
  <dc:description/>
  <cp:lastModifiedBy>ismael camara</cp:lastModifiedBy>
  <cp:revision>377</cp:revision>
  <cp:lastPrinted>2024-06-07T18:48:00Z</cp:lastPrinted>
  <dcterms:created xsi:type="dcterms:W3CDTF">2024-05-25T20:10:00Z</dcterms:created>
  <dcterms:modified xsi:type="dcterms:W3CDTF">2024-06-09T15:08:00Z</dcterms:modified>
  <cp:category>Groupe 05</cp:category>
</cp:coreProperties>
</file>